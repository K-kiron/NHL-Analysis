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jyq7d74spy2v" w:id="0"/>
      <w:bookmarkEnd w:id="0"/>
      <w:r w:rsidDel="00000000" w:rsidR="00000000" w:rsidRPr="00000000">
        <w:rPr>
          <w:rtl w:val="0"/>
        </w:rPr>
        <w:t xml:space="preserve">IFT6758 Project: Hockey Primer</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If you’ve never watched hockey or aren’t sure what you need to know, this guide is for you! There are tons of resources available online, but for brevity we try to outline here all of the things that one needs to know about hockey to get going on the project. If anything is unclear, do not hesitate to add a comment to this document, or ask a question on Piazza as </w:t>
      </w:r>
      <w:r w:rsidDel="00000000" w:rsidR="00000000" w:rsidRPr="00000000">
        <w:rPr>
          <w:b w:val="1"/>
          <w:rtl w:val="0"/>
        </w:rPr>
        <w:t xml:space="preserve">we</w:t>
      </w:r>
      <w:r w:rsidDel="00000000" w:rsidR="00000000" w:rsidRPr="00000000">
        <w:rPr>
          <w:rtl w:val="0"/>
        </w:rPr>
        <w:t xml:space="preserve"> </w:t>
      </w:r>
      <w:r w:rsidDel="00000000" w:rsidR="00000000" w:rsidRPr="00000000">
        <w:rPr>
          <w:b w:val="1"/>
          <w:rtl w:val="0"/>
        </w:rPr>
        <w:t xml:space="preserve">do not want you wasting time trying to understand mundane things about hockey</w:t>
      </w:r>
      <w:r w:rsidDel="00000000" w:rsidR="00000000" w:rsidRPr="00000000">
        <w:rPr>
          <w:rtl w:val="0"/>
        </w:rPr>
        <w:t xml:space="preserve">. This is a data science course, not a hockey course! There are no bad questions, we understand that not everyone may have been exposed to hockey.</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In the text that follows, we attempt to highlight all hockey terminology or jargon by </w:t>
      </w:r>
      <w:r w:rsidDel="00000000" w:rsidR="00000000" w:rsidRPr="00000000">
        <w:rPr>
          <w:b w:val="1"/>
          <w:rtl w:val="0"/>
        </w:rPr>
        <w:t xml:space="preserve">bolding </w:t>
      </w:r>
      <w:r w:rsidDel="00000000" w:rsidR="00000000" w:rsidRPr="00000000">
        <w:rPr>
          <w:rtl w:val="0"/>
        </w:rPr>
        <w:t xml:space="preserve">relevant words; i.e. if a word is bolded, it is a common/formal hockey term. </w:t>
      </w:r>
    </w:p>
    <w:p w:rsidR="00000000" w:rsidDel="00000000" w:rsidP="00000000" w:rsidRDefault="00000000" w:rsidRPr="00000000" w14:paraId="0000000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tabs>
              <w:tab w:val="right" w:leader="none" w:pos="9360"/>
            </w:tabs>
            <w:spacing w:before="80" w:line="240" w:lineRule="auto"/>
            <w:ind w:left="0" w:firstLine="0"/>
            <w:rPr/>
          </w:pPr>
          <w:r w:rsidDel="00000000" w:rsidR="00000000" w:rsidRPr="00000000">
            <w:fldChar w:fldCharType="begin"/>
            <w:instrText xml:space="preserve"> TOC \h \u \z \t "Heading 1,1,Heading 2,2,Heading 3,3,Heading 4,4,Heading 5,5,Heading 6,6,"</w:instrText>
            <w:fldChar w:fldCharType="separate"/>
          </w:r>
          <w:hyperlink w:anchor="_quk47qnsaqo9">
            <w:r w:rsidDel="00000000" w:rsidR="00000000" w:rsidRPr="00000000">
              <w:rPr>
                <w:b w:val="1"/>
                <w:rtl w:val="0"/>
              </w:rPr>
              <w:t xml:space="preserve">Summary Video</w:t>
            </w:r>
          </w:hyperlink>
          <w:r w:rsidDel="00000000" w:rsidR="00000000" w:rsidRPr="00000000">
            <w:rPr>
              <w:b w:val="1"/>
              <w:rtl w:val="0"/>
            </w:rPr>
            <w:tab/>
          </w:r>
          <w:r w:rsidDel="00000000" w:rsidR="00000000" w:rsidRPr="00000000">
            <w:fldChar w:fldCharType="begin"/>
            <w:instrText xml:space="preserve"> PAGEREF _quk47qnsaqo9 \h </w:instrText>
            <w:fldChar w:fldCharType="separate"/>
          </w:r>
          <w:r w:rsidDel="00000000" w:rsidR="00000000" w:rsidRPr="00000000">
            <w:rPr>
              <w:b w:val="1"/>
              <w:rtl w:val="0"/>
            </w:rPr>
            <w:t xml:space="preserve">2</w:t>
          </w:r>
          <w:ins w:author="Duy Hung Le" w:id="0" w:date="2023-09-18T14:54:17Z">
            <w:r w:rsidDel="00000000" w:rsidR="00000000" w:rsidRPr="00000000">
              <w:fldChar w:fldCharType="end"/>
            </w:r>
            <w:r w:rsidDel="00000000" w:rsidR="00000000" w:rsidRPr="00000000">
              <w:rPr>
                <w:b w:val="1"/>
                <w:rtl w:val="0"/>
              </w:rPr>
              <w:t xml:space="preserve"> </w:t>
            </w:r>
          </w:ins>
          <w:r w:rsidDel="00000000" w:rsidR="00000000" w:rsidRPr="00000000">
            <w:rPr>
              <w:rtl w:val="0"/>
            </w:rPr>
          </w:r>
        </w:p>
        <w:p w:rsidR="00000000" w:rsidDel="00000000" w:rsidP="00000000" w:rsidRDefault="00000000" w:rsidRPr="00000000" w14:paraId="00000008">
          <w:pPr>
            <w:tabs>
              <w:tab w:val="right" w:leader="none" w:pos="9360"/>
            </w:tabs>
            <w:spacing w:before="200" w:line="240" w:lineRule="auto"/>
            <w:ind w:left="0" w:firstLine="0"/>
            <w:rPr/>
          </w:pPr>
          <w:hyperlink w:anchor="_i909hlmta7ea">
            <w:r w:rsidDel="00000000" w:rsidR="00000000" w:rsidRPr="00000000">
              <w:rPr>
                <w:b w:val="1"/>
                <w:rtl w:val="0"/>
              </w:rPr>
              <w:t xml:space="preserve">Overview</w:t>
            </w:r>
          </w:hyperlink>
          <w:r w:rsidDel="00000000" w:rsidR="00000000" w:rsidRPr="00000000">
            <w:rPr>
              <w:b w:val="1"/>
              <w:rtl w:val="0"/>
            </w:rPr>
            <w:tab/>
          </w:r>
          <w:r w:rsidDel="00000000" w:rsidR="00000000" w:rsidRPr="00000000">
            <w:fldChar w:fldCharType="begin"/>
            <w:instrText xml:space="preserve"> PAGEREF _i909hlmta7ea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leader="none" w:pos="9360"/>
            </w:tabs>
            <w:spacing w:before="200" w:line="240" w:lineRule="auto"/>
            <w:ind w:left="0" w:firstLine="0"/>
            <w:rPr/>
          </w:pPr>
          <w:hyperlink w:anchor="_ss98dkjbv9mz">
            <w:r w:rsidDel="00000000" w:rsidR="00000000" w:rsidRPr="00000000">
              <w:rPr>
                <w:b w:val="1"/>
                <w:rtl w:val="0"/>
              </w:rPr>
              <w:t xml:space="preserve">The Ice Rink</w:t>
            </w:r>
          </w:hyperlink>
          <w:r w:rsidDel="00000000" w:rsidR="00000000" w:rsidRPr="00000000">
            <w:rPr>
              <w:b w:val="1"/>
              <w:rtl w:val="0"/>
            </w:rPr>
            <w:tab/>
          </w:r>
          <w:r w:rsidDel="00000000" w:rsidR="00000000" w:rsidRPr="00000000">
            <w:fldChar w:fldCharType="begin"/>
            <w:instrText xml:space="preserve"> PAGEREF _ss98dkjbv9mz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leader="none" w:pos="9360"/>
            </w:tabs>
            <w:spacing w:before="200" w:line="240" w:lineRule="auto"/>
            <w:ind w:left="0" w:firstLine="0"/>
            <w:rPr/>
          </w:pPr>
          <w:hyperlink w:anchor="_x2p7p95uul1v">
            <w:r w:rsidDel="00000000" w:rsidR="00000000" w:rsidRPr="00000000">
              <w:rPr>
                <w:b w:val="1"/>
                <w:rtl w:val="0"/>
              </w:rPr>
              <w:t xml:space="preserve">Team Composition and Lines/Pairs</w:t>
            </w:r>
          </w:hyperlink>
          <w:r w:rsidDel="00000000" w:rsidR="00000000" w:rsidRPr="00000000">
            <w:rPr>
              <w:b w:val="1"/>
              <w:rtl w:val="0"/>
            </w:rPr>
            <w:tab/>
          </w:r>
          <w:r w:rsidDel="00000000" w:rsidR="00000000" w:rsidRPr="00000000">
            <w:fldChar w:fldCharType="begin"/>
            <w:instrText xml:space="preserve"> PAGEREF _x2p7p95uul1v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9360"/>
            </w:tabs>
            <w:spacing w:before="60" w:line="240" w:lineRule="auto"/>
            <w:ind w:left="360" w:firstLine="0"/>
            <w:rPr/>
          </w:pPr>
          <w:hyperlink w:anchor="_gx4moqq749v5">
            <w:r w:rsidDel="00000000" w:rsidR="00000000" w:rsidRPr="00000000">
              <w:rPr>
                <w:rtl w:val="0"/>
              </w:rPr>
              <w:t xml:space="preserve">Hockey Sticks</w:t>
            </w:r>
          </w:hyperlink>
          <w:r w:rsidDel="00000000" w:rsidR="00000000" w:rsidRPr="00000000">
            <w:rPr>
              <w:rtl w:val="0"/>
            </w:rPr>
            <w:tab/>
          </w:r>
          <w:r w:rsidDel="00000000" w:rsidR="00000000" w:rsidRPr="00000000">
            <w:fldChar w:fldCharType="begin"/>
            <w:instrText xml:space="preserve"> PAGEREF _gx4moqq749v5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9360"/>
            </w:tabs>
            <w:spacing w:before="200" w:line="240" w:lineRule="auto"/>
            <w:ind w:left="0" w:firstLine="0"/>
            <w:rPr/>
          </w:pPr>
          <w:hyperlink w:anchor="_tw3l0nwte332">
            <w:r w:rsidDel="00000000" w:rsidR="00000000" w:rsidRPr="00000000">
              <w:rPr>
                <w:b w:val="1"/>
                <w:rtl w:val="0"/>
              </w:rPr>
              <w:t xml:space="preserve">Gameplay</w:t>
            </w:r>
          </w:hyperlink>
          <w:r w:rsidDel="00000000" w:rsidR="00000000" w:rsidRPr="00000000">
            <w:rPr>
              <w:b w:val="1"/>
              <w:rtl w:val="0"/>
            </w:rPr>
            <w:tab/>
          </w:r>
          <w:r w:rsidDel="00000000" w:rsidR="00000000" w:rsidRPr="00000000">
            <w:fldChar w:fldCharType="begin"/>
            <w:instrText xml:space="preserve"> PAGEREF _tw3l0nwte332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9360"/>
            </w:tabs>
            <w:spacing w:before="60" w:line="240" w:lineRule="auto"/>
            <w:ind w:left="360" w:firstLine="0"/>
            <w:rPr/>
          </w:pPr>
          <w:hyperlink w:anchor="_wjhcsmewmlfj">
            <w:r w:rsidDel="00000000" w:rsidR="00000000" w:rsidRPr="00000000">
              <w:rPr>
                <w:rtl w:val="0"/>
              </w:rPr>
              <w:t xml:space="preserve">Faceoff</w:t>
            </w:r>
          </w:hyperlink>
          <w:r w:rsidDel="00000000" w:rsidR="00000000" w:rsidRPr="00000000">
            <w:rPr>
              <w:rtl w:val="0"/>
            </w:rPr>
            <w:tab/>
          </w:r>
          <w:r w:rsidDel="00000000" w:rsidR="00000000" w:rsidRPr="00000000">
            <w:fldChar w:fldCharType="begin"/>
            <w:instrText xml:space="preserve"> PAGEREF _wjhcsmewmlfj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9360"/>
            </w:tabs>
            <w:spacing w:before="60" w:line="240" w:lineRule="auto"/>
            <w:ind w:left="360" w:firstLine="0"/>
            <w:rPr/>
          </w:pPr>
          <w:hyperlink w:anchor="_61a246cl90d4">
            <w:r w:rsidDel="00000000" w:rsidR="00000000" w:rsidRPr="00000000">
              <w:rPr>
                <w:rtl w:val="0"/>
              </w:rPr>
              <w:t xml:space="preserve">Goals</w:t>
            </w:r>
          </w:hyperlink>
          <w:r w:rsidDel="00000000" w:rsidR="00000000" w:rsidRPr="00000000">
            <w:rPr>
              <w:rtl w:val="0"/>
            </w:rPr>
            <w:tab/>
          </w:r>
          <w:r w:rsidDel="00000000" w:rsidR="00000000" w:rsidRPr="00000000">
            <w:fldChar w:fldCharType="begin"/>
            <w:instrText xml:space="preserve"> PAGEREF _61a246cl90d4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360"/>
            </w:tabs>
            <w:spacing w:before="60" w:line="240" w:lineRule="auto"/>
            <w:ind w:left="360" w:firstLine="0"/>
            <w:rPr/>
          </w:pPr>
          <w:hyperlink w:anchor="_8dlvwsxgxo28">
            <w:r w:rsidDel="00000000" w:rsidR="00000000" w:rsidRPr="00000000">
              <w:rPr>
                <w:rtl w:val="0"/>
              </w:rPr>
              <w:t xml:space="preserve">Hitting/Checking</w:t>
            </w:r>
          </w:hyperlink>
          <w:r w:rsidDel="00000000" w:rsidR="00000000" w:rsidRPr="00000000">
            <w:rPr>
              <w:rtl w:val="0"/>
            </w:rPr>
            <w:tab/>
          </w:r>
          <w:r w:rsidDel="00000000" w:rsidR="00000000" w:rsidRPr="00000000">
            <w:fldChar w:fldCharType="begin"/>
            <w:instrText xml:space="preserve"> PAGEREF _8dlvwsxgxo28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360"/>
            </w:tabs>
            <w:spacing w:before="60" w:line="240" w:lineRule="auto"/>
            <w:ind w:left="360" w:firstLine="0"/>
            <w:rPr/>
          </w:pPr>
          <w:hyperlink w:anchor="_dfvakm9b4gy1">
            <w:r w:rsidDel="00000000" w:rsidR="00000000" w:rsidRPr="00000000">
              <w:rPr>
                <w:rtl w:val="0"/>
              </w:rPr>
              <w:t xml:space="preserve">Common Shots</w:t>
            </w:r>
          </w:hyperlink>
          <w:r w:rsidDel="00000000" w:rsidR="00000000" w:rsidRPr="00000000">
            <w:rPr>
              <w:rtl w:val="0"/>
            </w:rPr>
            <w:tab/>
          </w:r>
          <w:r w:rsidDel="00000000" w:rsidR="00000000" w:rsidRPr="00000000">
            <w:fldChar w:fldCharType="begin"/>
            <w:instrText xml:space="preserve"> PAGEREF _dfvakm9b4gy1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360"/>
            </w:tabs>
            <w:spacing w:before="60" w:line="240" w:lineRule="auto"/>
            <w:ind w:left="360" w:firstLine="0"/>
            <w:rPr/>
          </w:pPr>
          <w:hyperlink w:anchor="_8efjngyab3i8">
            <w:r w:rsidDel="00000000" w:rsidR="00000000" w:rsidRPr="00000000">
              <w:rPr>
                <w:rtl w:val="0"/>
              </w:rPr>
              <w:t xml:space="preserve">Offside</w:t>
            </w:r>
          </w:hyperlink>
          <w:r w:rsidDel="00000000" w:rsidR="00000000" w:rsidRPr="00000000">
            <w:rPr>
              <w:rtl w:val="0"/>
            </w:rPr>
            <w:tab/>
          </w:r>
          <w:r w:rsidDel="00000000" w:rsidR="00000000" w:rsidRPr="00000000">
            <w:fldChar w:fldCharType="begin"/>
            <w:instrText xml:space="preserve"> PAGEREF _8efjngyab3i8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360"/>
            </w:tabs>
            <w:spacing w:before="60" w:line="240" w:lineRule="auto"/>
            <w:ind w:left="360" w:firstLine="0"/>
            <w:rPr/>
          </w:pPr>
          <w:hyperlink w:anchor="_e6d4zof2m459">
            <w:r w:rsidDel="00000000" w:rsidR="00000000" w:rsidRPr="00000000">
              <w:rPr>
                <w:rtl w:val="0"/>
              </w:rPr>
              <w:t xml:space="preserve">Icing</w:t>
            </w:r>
          </w:hyperlink>
          <w:r w:rsidDel="00000000" w:rsidR="00000000" w:rsidRPr="00000000">
            <w:rPr>
              <w:rtl w:val="0"/>
            </w:rPr>
            <w:tab/>
          </w:r>
          <w:r w:rsidDel="00000000" w:rsidR="00000000" w:rsidRPr="00000000">
            <w:fldChar w:fldCharType="begin"/>
            <w:instrText xml:space="preserve"> PAGEREF _e6d4zof2m459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360"/>
            </w:tabs>
            <w:spacing w:before="200" w:line="240" w:lineRule="auto"/>
            <w:ind w:left="0" w:firstLine="0"/>
            <w:rPr/>
          </w:pPr>
          <w:hyperlink w:anchor="_497gfr7cazoq">
            <w:r w:rsidDel="00000000" w:rsidR="00000000" w:rsidRPr="00000000">
              <w:rPr>
                <w:b w:val="1"/>
                <w:rtl w:val="0"/>
              </w:rPr>
              <w:t xml:space="preserve">Penalties</w:t>
            </w:r>
          </w:hyperlink>
          <w:r w:rsidDel="00000000" w:rsidR="00000000" w:rsidRPr="00000000">
            <w:rPr>
              <w:b w:val="1"/>
              <w:rtl w:val="0"/>
            </w:rPr>
            <w:tab/>
          </w:r>
          <w:r w:rsidDel="00000000" w:rsidR="00000000" w:rsidRPr="00000000">
            <w:fldChar w:fldCharType="begin"/>
            <w:instrText xml:space="preserve"> PAGEREF _497gfr7cazoq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360"/>
            </w:tabs>
            <w:spacing w:before="60" w:line="240" w:lineRule="auto"/>
            <w:ind w:left="360" w:firstLine="0"/>
            <w:rPr/>
          </w:pPr>
          <w:hyperlink w:anchor="_eilr4ytn4d3f">
            <w:r w:rsidDel="00000000" w:rsidR="00000000" w:rsidRPr="00000000">
              <w:rPr>
                <w:rtl w:val="0"/>
              </w:rPr>
              <w:t xml:space="preserve">Power Play, Penalty Kill, and Special Teams</w:t>
            </w:r>
          </w:hyperlink>
          <w:r w:rsidDel="00000000" w:rsidR="00000000" w:rsidRPr="00000000">
            <w:rPr>
              <w:rtl w:val="0"/>
            </w:rPr>
            <w:tab/>
          </w:r>
          <w:r w:rsidDel="00000000" w:rsidR="00000000" w:rsidRPr="00000000">
            <w:fldChar w:fldCharType="begin"/>
            <w:instrText xml:space="preserve"> PAGEREF _eilr4ytn4d3f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360"/>
            </w:tabs>
            <w:spacing w:before="60" w:line="240" w:lineRule="auto"/>
            <w:ind w:left="360" w:firstLine="0"/>
            <w:rPr/>
          </w:pPr>
          <w:hyperlink w:anchor="_xlai5n8yvns5">
            <w:r w:rsidDel="00000000" w:rsidR="00000000" w:rsidRPr="00000000">
              <w:rPr>
                <w:rtl w:val="0"/>
              </w:rPr>
              <w:t xml:space="preserve">Penalty Shot</w:t>
            </w:r>
          </w:hyperlink>
          <w:r w:rsidDel="00000000" w:rsidR="00000000" w:rsidRPr="00000000">
            <w:rPr>
              <w:rtl w:val="0"/>
            </w:rPr>
            <w:tab/>
          </w:r>
          <w:r w:rsidDel="00000000" w:rsidR="00000000" w:rsidRPr="00000000">
            <w:fldChar w:fldCharType="begin"/>
            <w:instrText xml:space="preserve"> PAGEREF _xlai5n8yvns5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360"/>
            </w:tabs>
            <w:spacing w:before="200" w:line="240" w:lineRule="auto"/>
            <w:ind w:left="0" w:firstLine="0"/>
            <w:rPr/>
          </w:pPr>
          <w:hyperlink w:anchor="_8axvhmsbk23t">
            <w:r w:rsidDel="00000000" w:rsidR="00000000" w:rsidRPr="00000000">
              <w:rPr>
                <w:b w:val="1"/>
                <w:rtl w:val="0"/>
              </w:rPr>
              <w:t xml:space="preserve">Hockey Season</w:t>
            </w:r>
          </w:hyperlink>
          <w:r w:rsidDel="00000000" w:rsidR="00000000" w:rsidRPr="00000000">
            <w:rPr>
              <w:b w:val="1"/>
              <w:rtl w:val="0"/>
            </w:rPr>
            <w:tab/>
          </w:r>
          <w:r w:rsidDel="00000000" w:rsidR="00000000" w:rsidRPr="00000000">
            <w:fldChar w:fldCharType="begin"/>
            <w:instrText xml:space="preserve"> PAGEREF _8axvhmsbk23t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360"/>
            </w:tabs>
            <w:spacing w:before="60" w:line="240" w:lineRule="auto"/>
            <w:ind w:left="360" w:firstLine="0"/>
            <w:rPr/>
          </w:pPr>
          <w:hyperlink w:anchor="_rnd12zb70vwl">
            <w:r w:rsidDel="00000000" w:rsidR="00000000" w:rsidRPr="00000000">
              <w:rPr>
                <w:rtl w:val="0"/>
              </w:rPr>
              <w:t xml:space="preserve">Regular Season</w:t>
            </w:r>
          </w:hyperlink>
          <w:r w:rsidDel="00000000" w:rsidR="00000000" w:rsidRPr="00000000">
            <w:rPr>
              <w:rtl w:val="0"/>
            </w:rPr>
            <w:tab/>
          </w:r>
          <w:r w:rsidDel="00000000" w:rsidR="00000000" w:rsidRPr="00000000">
            <w:fldChar w:fldCharType="begin"/>
            <w:instrText xml:space="preserve"> PAGEREF _rnd12zb70vwl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360"/>
            </w:tabs>
            <w:spacing w:before="60" w:line="240" w:lineRule="auto"/>
            <w:ind w:left="720" w:firstLine="0"/>
            <w:rPr/>
          </w:pPr>
          <w:hyperlink w:anchor="_ocwx9gesr7zv">
            <w:r w:rsidDel="00000000" w:rsidR="00000000" w:rsidRPr="00000000">
              <w:rPr>
                <w:rtl w:val="0"/>
              </w:rPr>
              <w:t xml:space="preserve">Standings</w:t>
            </w:r>
          </w:hyperlink>
          <w:r w:rsidDel="00000000" w:rsidR="00000000" w:rsidRPr="00000000">
            <w:rPr>
              <w:rtl w:val="0"/>
            </w:rPr>
            <w:tab/>
          </w:r>
          <w:r w:rsidDel="00000000" w:rsidR="00000000" w:rsidRPr="00000000">
            <w:fldChar w:fldCharType="begin"/>
            <w:instrText xml:space="preserve"> PAGEREF _ocwx9gesr7zv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360"/>
            </w:tabs>
            <w:spacing w:before="60" w:line="240" w:lineRule="auto"/>
            <w:ind w:left="360" w:firstLine="0"/>
            <w:rPr/>
          </w:pPr>
          <w:hyperlink w:anchor="_7xp7ps8n47rm">
            <w:r w:rsidDel="00000000" w:rsidR="00000000" w:rsidRPr="00000000">
              <w:rPr>
                <w:rtl w:val="0"/>
              </w:rPr>
              <w:t xml:space="preserve">Playoffs</w:t>
            </w:r>
          </w:hyperlink>
          <w:r w:rsidDel="00000000" w:rsidR="00000000" w:rsidRPr="00000000">
            <w:rPr>
              <w:rtl w:val="0"/>
            </w:rPr>
            <w:tab/>
          </w:r>
          <w:r w:rsidDel="00000000" w:rsidR="00000000" w:rsidRPr="00000000">
            <w:fldChar w:fldCharType="begin"/>
            <w:instrText xml:space="preserve"> PAGEREF _7xp7ps8n47rm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360"/>
            </w:tabs>
            <w:spacing w:before="60" w:line="240" w:lineRule="auto"/>
            <w:ind w:left="360" w:firstLine="0"/>
            <w:rPr/>
          </w:pPr>
          <w:hyperlink w:anchor="_t3qls2i8y700">
            <w:r w:rsidDel="00000000" w:rsidR="00000000" w:rsidRPr="00000000">
              <w:rPr>
                <w:rtl w:val="0"/>
              </w:rPr>
              <w:t xml:space="preserve">Player stats</w:t>
            </w:r>
          </w:hyperlink>
          <w:r w:rsidDel="00000000" w:rsidR="00000000" w:rsidRPr="00000000">
            <w:rPr>
              <w:rtl w:val="0"/>
            </w:rPr>
            <w:tab/>
          </w:r>
          <w:r w:rsidDel="00000000" w:rsidR="00000000" w:rsidRPr="00000000">
            <w:fldChar w:fldCharType="begin"/>
            <w:instrText xml:space="preserve"> PAGEREF _t3qls2i8y700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after="80" w:before="200" w:line="240" w:lineRule="auto"/>
            <w:ind w:left="0" w:firstLine="0"/>
            <w:rPr/>
          </w:pPr>
          <w:hyperlink w:anchor="_oubigcqxuwos">
            <w:r w:rsidDel="00000000" w:rsidR="00000000" w:rsidRPr="00000000">
              <w:rPr>
                <w:b w:val="1"/>
                <w:rtl w:val="0"/>
              </w:rPr>
              <w:t xml:space="preserve">Useful References</w:t>
            </w:r>
          </w:hyperlink>
          <w:r w:rsidDel="00000000" w:rsidR="00000000" w:rsidRPr="00000000">
            <w:rPr>
              <w:b w:val="1"/>
              <w:rtl w:val="0"/>
            </w:rPr>
            <w:tab/>
          </w:r>
          <w:r w:rsidDel="00000000" w:rsidR="00000000" w:rsidRPr="00000000">
            <w:fldChar w:fldCharType="begin"/>
            <w:instrText xml:space="preserve"> PAGEREF _oubigcqxuwos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rPr/>
      </w:pPr>
      <w:bookmarkStart w:colFirst="0" w:colLast="0" w:name="_quk47qnsaqo9" w:id="1"/>
      <w:bookmarkEnd w:id="1"/>
      <w:r w:rsidDel="00000000" w:rsidR="00000000" w:rsidRPr="00000000">
        <w:rPr>
          <w:rtl w:val="0"/>
        </w:rPr>
        <w:t xml:space="preserve">Summary Video</w:t>
      </w:r>
    </w:p>
    <w:p w:rsidR="00000000" w:rsidDel="00000000" w:rsidP="00000000" w:rsidRDefault="00000000" w:rsidRPr="00000000" w14:paraId="0000001F">
      <w:pPr>
        <w:rPr/>
      </w:pPr>
      <w:r w:rsidDel="00000000" w:rsidR="00000000" w:rsidRPr="00000000">
        <w:rPr>
          <w:rtl w:val="0"/>
        </w:rPr>
        <w:t xml:space="preserve">It is recommended that you watch this first so you have an overall sense of the game before reading our more detailed overview of the game. It may be hard to follow all of the jargon and vocabulary without being exposed to it first (3m33s).</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jc w:val="center"/>
        <w:rPr/>
      </w:pPr>
      <w:hyperlink r:id="rId6">
        <w:r w:rsidDel="00000000" w:rsidR="00000000" w:rsidRPr="00000000">
          <w:rPr>
            <w:color w:val="1155cc"/>
            <w:u w:val="single"/>
          </w:rPr>
          <w:drawing>
            <wp:inline distB="114300" distT="114300" distL="114300" distR="114300">
              <wp:extent cx="4845771" cy="2716876"/>
              <wp:effectExtent b="0" l="0" r="0" t="0"/>
              <wp:docPr id="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845771" cy="2716876"/>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22">
      <w:pPr>
        <w:jc w:val="center"/>
        <w:rPr>
          <w:b w:val="1"/>
        </w:rPr>
      </w:pPr>
      <w:r w:rsidDel="00000000" w:rsidR="00000000" w:rsidRPr="00000000">
        <w:rPr>
          <w:rtl w:val="0"/>
        </w:rPr>
        <w:t xml:space="preserve">URL: </w:t>
      </w:r>
      <w:hyperlink r:id="rId8">
        <w:r w:rsidDel="00000000" w:rsidR="00000000" w:rsidRPr="00000000">
          <w:rPr>
            <w:b w:val="1"/>
            <w:color w:val="1155cc"/>
            <w:u w:val="single"/>
            <w:rtl w:val="0"/>
          </w:rPr>
          <w:t xml:space="preserve">https://www.youtube.com/watch?v=nv2FUnHceqU</w:t>
        </w:r>
      </w:hyperlink>
      <w:r w:rsidDel="00000000" w:rsidR="00000000" w:rsidRPr="00000000">
        <w:rPr>
          <w:rtl w:val="0"/>
        </w:rPr>
      </w:r>
    </w:p>
    <w:p w:rsidR="00000000" w:rsidDel="00000000" w:rsidP="00000000" w:rsidRDefault="00000000" w:rsidRPr="00000000" w14:paraId="00000023">
      <w:pPr>
        <w:pStyle w:val="Heading1"/>
        <w:rPr/>
      </w:pPr>
      <w:bookmarkStart w:colFirst="0" w:colLast="0" w:name="_i909hlmta7ea" w:id="2"/>
      <w:bookmarkEnd w:id="2"/>
      <w:r w:rsidDel="00000000" w:rsidR="00000000" w:rsidRPr="00000000">
        <w:rPr>
          <w:rtl w:val="0"/>
        </w:rPr>
        <w:t xml:space="preserve">Overview</w:t>
      </w:r>
    </w:p>
    <w:p w:rsidR="00000000" w:rsidDel="00000000" w:rsidP="00000000" w:rsidRDefault="00000000" w:rsidRPr="00000000" w14:paraId="00000024">
      <w:pPr>
        <w:rPr/>
      </w:pPr>
      <w:r w:rsidDel="00000000" w:rsidR="00000000" w:rsidRPr="00000000">
        <w:rPr>
          <w:rtl w:val="0"/>
        </w:rPr>
        <w:t xml:space="preserve">Hockey is a team sport played on an ice rink between two teams, where the objective is to score more </w:t>
      </w:r>
      <w:r w:rsidDel="00000000" w:rsidR="00000000" w:rsidRPr="00000000">
        <w:rPr>
          <w:b w:val="1"/>
          <w:rtl w:val="0"/>
        </w:rPr>
        <w:t xml:space="preserve">goals</w:t>
      </w:r>
      <w:r w:rsidDel="00000000" w:rsidR="00000000" w:rsidRPr="00000000">
        <w:rPr>
          <w:rtl w:val="0"/>
        </w:rPr>
        <w:t xml:space="preserve"> than the opponent by getting the </w:t>
      </w:r>
      <w:r w:rsidDel="00000000" w:rsidR="00000000" w:rsidRPr="00000000">
        <w:rPr>
          <w:b w:val="1"/>
          <w:rtl w:val="0"/>
        </w:rPr>
        <w:t xml:space="preserve">puck</w:t>
      </w:r>
      <w:r w:rsidDel="00000000" w:rsidR="00000000" w:rsidRPr="00000000">
        <w:rPr>
          <w:rtl w:val="0"/>
        </w:rPr>
        <w:t xml:space="preserve"> (a small disk made of very dense rubber) into the opposing team's </w:t>
      </w:r>
      <w:r w:rsidDel="00000000" w:rsidR="00000000" w:rsidRPr="00000000">
        <w:rPr>
          <w:b w:val="1"/>
          <w:rtl w:val="0"/>
        </w:rPr>
        <w:t xml:space="preserve">net</w:t>
      </w:r>
      <w:r w:rsidDel="00000000" w:rsidR="00000000" w:rsidRPr="00000000">
        <w:rPr>
          <w:rtl w:val="0"/>
        </w:rPr>
        <w:t xml:space="preserve">. Each team has </w:t>
      </w:r>
      <w:r w:rsidDel="00000000" w:rsidR="00000000" w:rsidRPr="00000000">
        <w:rPr>
          <w:rtl w:val="0"/>
        </w:rPr>
        <w:t xml:space="preserve">20 skaters, with 6 skaters typically on the ice at once time. There are three distinct categories a skater may take: a </w:t>
      </w:r>
      <w:r w:rsidDel="00000000" w:rsidR="00000000" w:rsidRPr="00000000">
        <w:rPr>
          <w:b w:val="1"/>
          <w:rtl w:val="0"/>
        </w:rPr>
        <w:t xml:space="preserve">forward</w:t>
      </w:r>
      <w:r w:rsidDel="00000000" w:rsidR="00000000" w:rsidRPr="00000000">
        <w:rPr>
          <w:rtl w:val="0"/>
        </w:rPr>
        <w:t xml:space="preserve">, </w:t>
      </w:r>
      <w:r w:rsidDel="00000000" w:rsidR="00000000" w:rsidRPr="00000000">
        <w:rPr>
          <w:b w:val="1"/>
          <w:rtl w:val="0"/>
        </w:rPr>
        <w:t xml:space="preserve">defensemen</w:t>
      </w:r>
      <w:r w:rsidDel="00000000" w:rsidR="00000000" w:rsidRPr="00000000">
        <w:rPr>
          <w:rtl w:val="0"/>
        </w:rPr>
        <w:t xml:space="preserve">, and </w:t>
      </w:r>
      <w:r w:rsidDel="00000000" w:rsidR="00000000" w:rsidRPr="00000000">
        <w:rPr>
          <w:b w:val="1"/>
          <w:rtl w:val="0"/>
        </w:rPr>
        <w:t xml:space="preserve">goaltender (goalie)</w:t>
      </w:r>
      <w:r w:rsidDel="00000000" w:rsidR="00000000" w:rsidRPr="00000000">
        <w:rPr>
          <w:rtl w:val="0"/>
        </w:rPr>
        <w:t xml:space="preserve">. These categories reflect what kind of role these players may have on the ice. </w:t>
      </w:r>
      <w:r w:rsidDel="00000000" w:rsidR="00000000" w:rsidRPr="00000000">
        <w:rPr>
          <w:b w:val="1"/>
          <w:rtl w:val="0"/>
        </w:rPr>
        <w:t xml:space="preserve">Forwards</w:t>
      </w:r>
      <w:r w:rsidDel="00000000" w:rsidR="00000000" w:rsidRPr="00000000">
        <w:rPr>
          <w:rtl w:val="0"/>
        </w:rPr>
        <w:t xml:space="preserve"> typically play the most active role when “attacking” an opponent’s </w:t>
      </w:r>
      <w:r w:rsidDel="00000000" w:rsidR="00000000" w:rsidRPr="00000000">
        <w:rPr>
          <w:b w:val="1"/>
          <w:rtl w:val="0"/>
        </w:rPr>
        <w:t xml:space="preserve">zone</w:t>
      </w:r>
      <w:r w:rsidDel="00000000" w:rsidR="00000000" w:rsidRPr="00000000">
        <w:rPr>
          <w:rtl w:val="0"/>
        </w:rPr>
        <w:t xml:space="preserve"> in an attempt to score. </w:t>
      </w:r>
      <w:r w:rsidDel="00000000" w:rsidR="00000000" w:rsidRPr="00000000">
        <w:rPr>
          <w:b w:val="1"/>
          <w:rtl w:val="0"/>
        </w:rPr>
        <w:t xml:space="preserve">Defensemen </w:t>
      </w:r>
      <w:r w:rsidDel="00000000" w:rsidR="00000000" w:rsidRPr="00000000">
        <w:rPr>
          <w:rtl w:val="0"/>
        </w:rPr>
        <w:t xml:space="preserve">typically stay further back in the opponent’s </w:t>
      </w:r>
      <w:r w:rsidDel="00000000" w:rsidR="00000000" w:rsidRPr="00000000">
        <w:rPr>
          <w:b w:val="1"/>
          <w:rtl w:val="0"/>
        </w:rPr>
        <w:t xml:space="preserve">zone</w:t>
      </w:r>
      <w:r w:rsidDel="00000000" w:rsidR="00000000" w:rsidRPr="00000000">
        <w:rPr>
          <w:rtl w:val="0"/>
        </w:rPr>
        <w:t xml:space="preserve">, and are responsible for defending their own </w:t>
      </w:r>
      <w:r w:rsidDel="00000000" w:rsidR="00000000" w:rsidRPr="00000000">
        <w:rPr>
          <w:b w:val="1"/>
          <w:rtl w:val="0"/>
        </w:rPr>
        <w:t xml:space="preserve">zone</w:t>
      </w:r>
      <w:r w:rsidDel="00000000" w:rsidR="00000000" w:rsidRPr="00000000">
        <w:rPr>
          <w:rtl w:val="0"/>
        </w:rPr>
        <w:t xml:space="preserve"> when the opposing team attempts to enter their own </w:t>
      </w:r>
      <w:r w:rsidDel="00000000" w:rsidR="00000000" w:rsidRPr="00000000">
        <w:rPr>
          <w:b w:val="1"/>
          <w:rtl w:val="0"/>
        </w:rPr>
        <w:t xml:space="preserve">zone</w:t>
      </w:r>
      <w:r w:rsidDel="00000000" w:rsidR="00000000" w:rsidRPr="00000000">
        <w:rPr>
          <w:rtl w:val="0"/>
        </w:rPr>
        <w:t xml:space="preserve">. </w:t>
      </w:r>
      <w:r w:rsidDel="00000000" w:rsidR="00000000" w:rsidRPr="00000000">
        <w:rPr>
          <w:b w:val="1"/>
          <w:rtl w:val="0"/>
        </w:rPr>
        <w:t xml:space="preserve">Goalies </w:t>
      </w:r>
      <w:r w:rsidDel="00000000" w:rsidR="00000000" w:rsidRPr="00000000">
        <w:rPr>
          <w:rtl w:val="0"/>
        </w:rPr>
        <w:t xml:space="preserve">wear special equipment and protect their net from the opposing teams scoring attempts. On the ice, the two teams wear coordinated uniforms which depend on if they are playing either a </w:t>
      </w:r>
      <w:r w:rsidDel="00000000" w:rsidR="00000000" w:rsidRPr="00000000">
        <w:rPr>
          <w:b w:val="1"/>
          <w:rtl w:val="0"/>
        </w:rPr>
        <w:t xml:space="preserve">home </w:t>
      </w:r>
      <w:r w:rsidDel="00000000" w:rsidR="00000000" w:rsidRPr="00000000">
        <w:rPr>
          <w:rtl w:val="0"/>
        </w:rPr>
        <w:t xml:space="preserve">or </w:t>
      </w:r>
      <w:r w:rsidDel="00000000" w:rsidR="00000000" w:rsidRPr="00000000">
        <w:rPr>
          <w:b w:val="1"/>
          <w:rtl w:val="0"/>
        </w:rPr>
        <w:t xml:space="preserve">away</w:t>
      </w:r>
      <w:r w:rsidDel="00000000" w:rsidR="00000000" w:rsidRPr="00000000">
        <w:rPr>
          <w:rtl w:val="0"/>
        </w:rPr>
        <w:t xml:space="preserve"> game. Every team has a </w:t>
      </w:r>
      <w:r w:rsidDel="00000000" w:rsidR="00000000" w:rsidRPr="00000000">
        <w:rPr>
          <w:b w:val="1"/>
          <w:rtl w:val="0"/>
        </w:rPr>
        <w:t xml:space="preserve">home arena</w:t>
      </w:r>
      <w:r w:rsidDel="00000000" w:rsidR="00000000" w:rsidRPr="00000000">
        <w:rPr>
          <w:rtl w:val="0"/>
        </w:rPr>
        <w:t xml:space="preserve">; when they are playing at </w:t>
      </w:r>
      <w:r w:rsidDel="00000000" w:rsidR="00000000" w:rsidRPr="00000000">
        <w:rPr>
          <w:b w:val="1"/>
          <w:rtl w:val="0"/>
        </w:rPr>
        <w:t xml:space="preserve">home</w:t>
      </w:r>
      <w:r w:rsidDel="00000000" w:rsidR="00000000" w:rsidRPr="00000000">
        <w:rPr>
          <w:rtl w:val="0"/>
        </w:rPr>
        <w:t xml:space="preserve">, they are referred to as the </w:t>
      </w:r>
      <w:r w:rsidDel="00000000" w:rsidR="00000000" w:rsidRPr="00000000">
        <w:rPr>
          <w:b w:val="1"/>
          <w:rtl w:val="0"/>
        </w:rPr>
        <w:t xml:space="preserve">home team </w:t>
      </w:r>
      <w:r w:rsidDel="00000000" w:rsidR="00000000" w:rsidRPr="00000000">
        <w:rPr>
          <w:rtl w:val="0"/>
        </w:rPr>
        <w:t xml:space="preserve">and typically wear coloured </w:t>
      </w:r>
      <w:r w:rsidDel="00000000" w:rsidR="00000000" w:rsidRPr="00000000">
        <w:rPr>
          <w:b w:val="1"/>
          <w:rtl w:val="0"/>
        </w:rPr>
        <w:t xml:space="preserve">jerseys</w:t>
      </w:r>
      <w:r w:rsidDel="00000000" w:rsidR="00000000" w:rsidRPr="00000000">
        <w:rPr>
          <w:rtl w:val="0"/>
        </w:rPr>
        <w:t xml:space="preserve"> which reflect their team colours. When they are playing in another arena, they are playing an </w:t>
      </w:r>
      <w:r w:rsidDel="00000000" w:rsidR="00000000" w:rsidRPr="00000000">
        <w:rPr>
          <w:b w:val="1"/>
          <w:rtl w:val="0"/>
        </w:rPr>
        <w:t xml:space="preserve">away</w:t>
      </w:r>
      <w:r w:rsidDel="00000000" w:rsidR="00000000" w:rsidRPr="00000000">
        <w:rPr>
          <w:rtl w:val="0"/>
        </w:rPr>
        <w:t xml:space="preserve"> game and wear white </w:t>
      </w:r>
      <w:r w:rsidDel="00000000" w:rsidR="00000000" w:rsidRPr="00000000">
        <w:rPr>
          <w:b w:val="1"/>
          <w:rtl w:val="0"/>
        </w:rPr>
        <w:t xml:space="preserve">jerseys</w:t>
      </w:r>
      <w:r w:rsidDel="00000000" w:rsidR="00000000" w:rsidRPr="00000000">
        <w:rPr>
          <w:rtl w:val="0"/>
        </w:rPr>
        <w:t xml:space="preserve">.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A hockey game is broken into three 20 minute </w:t>
      </w:r>
      <w:r w:rsidDel="00000000" w:rsidR="00000000" w:rsidRPr="00000000">
        <w:rPr>
          <w:b w:val="1"/>
          <w:rtl w:val="0"/>
        </w:rPr>
        <w:t xml:space="preserve">periods</w:t>
      </w:r>
      <w:r w:rsidDel="00000000" w:rsidR="00000000" w:rsidRPr="00000000">
        <w:rPr>
          <w:rtl w:val="0"/>
        </w:rPr>
        <w:t xml:space="preserve"> between which there are 15 minute breaks. </w:t>
      </w:r>
      <w:r w:rsidDel="00000000" w:rsidR="00000000" w:rsidRPr="00000000">
        <w:rPr>
          <w:u w:val="single"/>
          <w:rtl w:val="0"/>
        </w:rPr>
        <w:t xml:space="preserve">Teams switch sides at the end of every </w:t>
      </w:r>
      <w:r w:rsidDel="00000000" w:rsidR="00000000" w:rsidRPr="00000000">
        <w:rPr>
          <w:b w:val="1"/>
          <w:u w:val="single"/>
          <w:rtl w:val="0"/>
        </w:rPr>
        <w:t xml:space="preserve">period</w:t>
      </w:r>
      <w:r w:rsidDel="00000000" w:rsidR="00000000" w:rsidRPr="00000000">
        <w:rPr>
          <w:u w:val="single"/>
          <w:rtl w:val="0"/>
        </w:rPr>
        <w:t xml:space="preserve">.</w:t>
      </w:r>
      <w:r w:rsidDel="00000000" w:rsidR="00000000" w:rsidRPr="00000000">
        <w:rPr>
          <w:rtl w:val="0"/>
        </w:rPr>
        <w:t xml:space="preserve"> If at the end of 60 minutes one team has a higher score than the other, that team wins the game. If not, the game goes into sudden death </w:t>
      </w:r>
      <w:r w:rsidDel="00000000" w:rsidR="00000000" w:rsidRPr="00000000">
        <w:rPr>
          <w:b w:val="1"/>
          <w:rtl w:val="0"/>
        </w:rPr>
        <w:t xml:space="preserve">overtime</w:t>
      </w:r>
      <w:r w:rsidDel="00000000" w:rsidR="00000000" w:rsidRPr="00000000">
        <w:rPr>
          <w:rtl w:val="0"/>
        </w:rPr>
        <w:t xml:space="preserve">, where the first goal wins the game (there are no draws!). The rules for </w:t>
      </w:r>
      <w:r w:rsidDel="00000000" w:rsidR="00000000" w:rsidRPr="00000000">
        <w:rPr>
          <w:b w:val="1"/>
          <w:rtl w:val="0"/>
        </w:rPr>
        <w:t xml:space="preserve">overtime</w:t>
      </w:r>
      <w:r w:rsidDel="00000000" w:rsidR="00000000" w:rsidRPr="00000000">
        <w:rPr>
          <w:rtl w:val="0"/>
        </w:rPr>
        <w:t xml:space="preserve"> can vary depending on if this is a </w:t>
      </w:r>
      <w:r w:rsidDel="00000000" w:rsidR="00000000" w:rsidRPr="00000000">
        <w:rPr>
          <w:b w:val="1"/>
          <w:rtl w:val="0"/>
        </w:rPr>
        <w:t xml:space="preserve">regular season </w:t>
      </w:r>
      <w:r w:rsidDel="00000000" w:rsidR="00000000" w:rsidRPr="00000000">
        <w:rPr>
          <w:rtl w:val="0"/>
        </w:rPr>
        <w:t xml:space="preserve">game or </w:t>
      </w:r>
      <w:r w:rsidDel="00000000" w:rsidR="00000000" w:rsidRPr="00000000">
        <w:rPr>
          <w:b w:val="1"/>
          <w:rtl w:val="0"/>
        </w:rPr>
        <w:t xml:space="preserve">playoff </w:t>
      </w:r>
      <w:r w:rsidDel="00000000" w:rsidR="00000000" w:rsidRPr="00000000">
        <w:rPr>
          <w:rtl w:val="0"/>
        </w:rPr>
        <w:t xml:space="preserve">game, but this will be discussed in the “</w:t>
      </w:r>
      <w:r w:rsidDel="00000000" w:rsidR="00000000" w:rsidRPr="00000000">
        <w:rPr>
          <w:i w:val="1"/>
          <w:rtl w:val="0"/>
        </w:rPr>
        <w:t xml:space="preserve">Hockey Season</w:t>
      </w:r>
      <w:r w:rsidDel="00000000" w:rsidR="00000000" w:rsidRPr="00000000">
        <w:rPr>
          <w:rtl w:val="0"/>
        </w:rPr>
        <w:t xml:space="preserve">” section. At the start of each </w:t>
      </w:r>
      <w:r w:rsidDel="00000000" w:rsidR="00000000" w:rsidRPr="00000000">
        <w:rPr>
          <w:b w:val="1"/>
          <w:rtl w:val="0"/>
        </w:rPr>
        <w:t xml:space="preserve">period</w:t>
      </w:r>
      <w:r w:rsidDel="00000000" w:rsidR="00000000" w:rsidRPr="00000000">
        <w:rPr>
          <w:rtl w:val="0"/>
        </w:rPr>
        <w:t xml:space="preserve">, the </w:t>
      </w:r>
      <w:r w:rsidDel="00000000" w:rsidR="00000000" w:rsidRPr="00000000">
        <w:rPr>
          <w:b w:val="1"/>
          <w:rtl w:val="0"/>
        </w:rPr>
        <w:t xml:space="preserve">puck</w:t>
      </w:r>
      <w:r w:rsidDel="00000000" w:rsidR="00000000" w:rsidRPr="00000000">
        <w:rPr>
          <w:rtl w:val="0"/>
        </w:rPr>
        <w:t xml:space="preserve"> is dropped at </w:t>
      </w:r>
      <w:r w:rsidDel="00000000" w:rsidR="00000000" w:rsidRPr="00000000">
        <w:rPr>
          <w:b w:val="1"/>
          <w:rtl w:val="0"/>
        </w:rPr>
        <w:t xml:space="preserve">center ice</w:t>
      </w:r>
      <w:r w:rsidDel="00000000" w:rsidR="00000000" w:rsidRPr="00000000">
        <w:rPr>
          <w:rtl w:val="0"/>
        </w:rPr>
        <w:t xml:space="preserve"> for a </w:t>
      </w:r>
      <w:r w:rsidDel="00000000" w:rsidR="00000000" w:rsidRPr="00000000">
        <w:rPr>
          <w:b w:val="1"/>
          <w:rtl w:val="0"/>
        </w:rPr>
        <w:t xml:space="preserve">faceoff</w:t>
      </w:r>
      <w:r w:rsidDel="00000000" w:rsidR="00000000" w:rsidRPr="00000000">
        <w:rPr>
          <w:rtl w:val="0"/>
        </w:rPr>
        <w:t xml:space="preserve">, where two players attempt to gain </w:t>
      </w:r>
      <w:r w:rsidDel="00000000" w:rsidR="00000000" w:rsidRPr="00000000">
        <w:rPr>
          <w:b w:val="1"/>
          <w:rtl w:val="0"/>
        </w:rPr>
        <w:t xml:space="preserve">possession</w:t>
      </w:r>
      <w:r w:rsidDel="00000000" w:rsidR="00000000" w:rsidRPr="00000000">
        <w:rPr>
          <w:rtl w:val="0"/>
        </w:rPr>
        <w:t xml:space="preserve"> of the </w:t>
      </w:r>
      <w:r w:rsidDel="00000000" w:rsidR="00000000" w:rsidRPr="00000000">
        <w:rPr>
          <w:b w:val="1"/>
          <w:rtl w:val="0"/>
        </w:rPr>
        <w:t xml:space="preserve">puck</w:t>
      </w:r>
      <w:r w:rsidDel="00000000" w:rsidR="00000000" w:rsidRPr="00000000">
        <w:rPr>
          <w:rtl w:val="0"/>
        </w:rPr>
        <w:t xml:space="preserve">. From there, the game plays out until there is a </w:t>
      </w:r>
      <w:r w:rsidDel="00000000" w:rsidR="00000000" w:rsidRPr="00000000">
        <w:rPr>
          <w:b w:val="1"/>
          <w:rtl w:val="0"/>
        </w:rPr>
        <w:t xml:space="preserve">stoppage</w:t>
      </w:r>
      <w:r w:rsidDel="00000000" w:rsidR="00000000" w:rsidRPr="00000000">
        <w:rPr>
          <w:rtl w:val="0"/>
        </w:rPr>
        <w:t xml:space="preserve">, which is an interruption in the play such as a</w:t>
      </w:r>
      <w:r w:rsidDel="00000000" w:rsidR="00000000" w:rsidRPr="00000000">
        <w:rPr>
          <w:rtl w:val="0"/>
        </w:rPr>
        <w:t xml:space="preserve"> </w:t>
      </w:r>
      <w:r w:rsidDel="00000000" w:rsidR="00000000" w:rsidRPr="00000000">
        <w:rPr>
          <w:b w:val="1"/>
          <w:rtl w:val="0"/>
        </w:rPr>
        <w:t xml:space="preserve">penalty</w:t>
      </w:r>
      <w:r w:rsidDel="00000000" w:rsidR="00000000" w:rsidRPr="00000000">
        <w:rPr>
          <w:rtl w:val="0"/>
        </w:rPr>
        <w:t xml:space="preserve"> or </w:t>
      </w:r>
      <w:r w:rsidDel="00000000" w:rsidR="00000000" w:rsidRPr="00000000">
        <w:rPr>
          <w:b w:val="1"/>
          <w:rtl w:val="0"/>
        </w:rPr>
        <w:t xml:space="preserve">goal</w:t>
      </w:r>
      <w:r w:rsidDel="00000000" w:rsidR="00000000" w:rsidRPr="00000000">
        <w:rPr>
          <w:rtl w:val="0"/>
        </w:rPr>
        <w:t xml:space="preserve"> (discussed later). During a </w:t>
      </w:r>
      <w:r w:rsidDel="00000000" w:rsidR="00000000" w:rsidRPr="00000000">
        <w:rPr>
          <w:b w:val="1"/>
          <w:rtl w:val="0"/>
        </w:rPr>
        <w:t xml:space="preserve">stoppage</w:t>
      </w:r>
      <w:r w:rsidDel="00000000" w:rsidR="00000000" w:rsidRPr="00000000">
        <w:rPr>
          <w:rtl w:val="0"/>
        </w:rPr>
        <w:t xml:space="preserve">, the game timer is paused, so the game is guaranteed to have at least 60 minutes of active gameplay. To resume play, another </w:t>
      </w:r>
      <w:r w:rsidDel="00000000" w:rsidR="00000000" w:rsidRPr="00000000">
        <w:rPr>
          <w:b w:val="1"/>
          <w:rtl w:val="0"/>
        </w:rPr>
        <w:t xml:space="preserve">faceoff </w:t>
      </w:r>
      <w:r w:rsidDel="00000000" w:rsidR="00000000" w:rsidRPr="00000000">
        <w:rPr>
          <w:rtl w:val="0"/>
        </w:rPr>
        <w:t xml:space="preserve">occurs. The location of the </w:t>
      </w:r>
      <w:r w:rsidDel="00000000" w:rsidR="00000000" w:rsidRPr="00000000">
        <w:rPr>
          <w:b w:val="1"/>
          <w:rtl w:val="0"/>
        </w:rPr>
        <w:t xml:space="preserve">faceoff </w:t>
      </w:r>
      <w:r w:rsidDel="00000000" w:rsidR="00000000" w:rsidRPr="00000000">
        <w:rPr>
          <w:rtl w:val="0"/>
        </w:rPr>
        <w:t xml:space="preserve">depends on the circumstances of the </w:t>
      </w:r>
      <w:r w:rsidDel="00000000" w:rsidR="00000000" w:rsidRPr="00000000">
        <w:rPr>
          <w:b w:val="1"/>
          <w:rtl w:val="0"/>
        </w:rPr>
        <w:t xml:space="preserve">stoppage</w:t>
      </w:r>
      <w:r w:rsidDel="00000000" w:rsidR="00000000" w:rsidRPr="00000000">
        <w:rPr>
          <w:rtl w:val="0"/>
        </w:rPr>
        <w:t xml:space="preserve">, i.e. was it a </w:t>
      </w:r>
      <w:r w:rsidDel="00000000" w:rsidR="00000000" w:rsidRPr="00000000">
        <w:rPr>
          <w:b w:val="1"/>
          <w:rtl w:val="0"/>
        </w:rPr>
        <w:t xml:space="preserve">penalty</w:t>
      </w:r>
      <w:r w:rsidDel="00000000" w:rsidR="00000000" w:rsidRPr="00000000">
        <w:rPr>
          <w:rtl w:val="0"/>
        </w:rPr>
        <w:t xml:space="preserve">? Was it </w:t>
      </w:r>
      <w:r w:rsidDel="00000000" w:rsidR="00000000" w:rsidRPr="00000000">
        <w:rPr>
          <w:b w:val="1"/>
          <w:rtl w:val="0"/>
        </w:rPr>
        <w:t xml:space="preserve">icing</w:t>
      </w:r>
      <w:r w:rsidDel="00000000" w:rsidR="00000000" w:rsidRPr="00000000">
        <w:rPr>
          <w:rtl w:val="0"/>
        </w:rPr>
        <w:t xml:space="preserve"> (discussed later)? Was it a </w:t>
      </w:r>
      <w:r w:rsidDel="00000000" w:rsidR="00000000" w:rsidRPr="00000000">
        <w:rPr>
          <w:b w:val="1"/>
          <w:rtl w:val="0"/>
        </w:rPr>
        <w:t xml:space="preserve">goal</w:t>
      </w:r>
      <w:r w:rsidDel="00000000" w:rsidR="00000000" w:rsidRPr="00000000">
        <w:rPr>
          <w:rtl w:val="0"/>
        </w:rPr>
        <w:t xml:space="preserve">? Did the </w:t>
      </w:r>
      <w:r w:rsidDel="00000000" w:rsidR="00000000" w:rsidRPr="00000000">
        <w:rPr>
          <w:b w:val="1"/>
          <w:rtl w:val="0"/>
        </w:rPr>
        <w:t xml:space="preserve">goalie</w:t>
      </w:r>
      <w:r w:rsidDel="00000000" w:rsidR="00000000" w:rsidRPr="00000000">
        <w:rPr>
          <w:rtl w:val="0"/>
        </w:rPr>
        <w:t xml:space="preserve"> stop the play? From there teams once again resume play and attempt to score goals on the opposing team’s </w:t>
      </w:r>
      <w:r w:rsidDel="00000000" w:rsidR="00000000" w:rsidRPr="00000000">
        <w:rPr>
          <w:b w:val="1"/>
          <w:rtl w:val="0"/>
        </w:rPr>
        <w:t xml:space="preserve">net</w:t>
      </w:r>
      <w:r w:rsidDel="00000000" w:rsidR="00000000" w:rsidRPr="00000000">
        <w:rPr>
          <w:rtl w:val="0"/>
        </w:rPr>
        <w:t xml:space="preserve">. At the end of each </w:t>
      </w:r>
      <w:r w:rsidDel="00000000" w:rsidR="00000000" w:rsidRPr="00000000">
        <w:rPr>
          <w:b w:val="1"/>
          <w:rtl w:val="0"/>
        </w:rPr>
        <w:t xml:space="preserve">period</w:t>
      </w:r>
      <w:r w:rsidDel="00000000" w:rsidR="00000000" w:rsidRPr="00000000">
        <w:rPr>
          <w:rtl w:val="0"/>
        </w:rPr>
        <w:t xml:space="preserve">, play is stopped immediately.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Hockey is a very intense sport, and as a result players frequently swap out to rest; there are no limitations on how many substitutions each team has. Substitutions can occur during play (i.e. without a stoppage) - this is referred to as a </w:t>
      </w:r>
      <w:r w:rsidDel="00000000" w:rsidR="00000000" w:rsidRPr="00000000">
        <w:rPr>
          <w:b w:val="1"/>
          <w:rtl w:val="0"/>
        </w:rPr>
        <w:t xml:space="preserve">line change</w:t>
      </w:r>
      <w:r w:rsidDel="00000000" w:rsidR="00000000" w:rsidRPr="00000000">
        <w:rPr>
          <w:rtl w:val="0"/>
        </w:rPr>
        <w:t xml:space="preserve">. </w:t>
      </w:r>
      <w:r w:rsidDel="00000000" w:rsidR="00000000" w:rsidRPr="00000000">
        <w:rPr>
          <w:b w:val="1"/>
          <w:rtl w:val="0"/>
        </w:rPr>
        <w:t xml:space="preserve">Forwards </w:t>
      </w:r>
      <w:r w:rsidDel="00000000" w:rsidR="00000000" w:rsidRPr="00000000">
        <w:rPr>
          <w:rtl w:val="0"/>
        </w:rPr>
        <w:t xml:space="preserve">are usually kept in groups of 3 (referred to as a </w:t>
      </w:r>
      <w:r w:rsidDel="00000000" w:rsidR="00000000" w:rsidRPr="00000000">
        <w:rPr>
          <w:b w:val="1"/>
          <w:rtl w:val="0"/>
        </w:rPr>
        <w:t xml:space="preserve">line</w:t>
      </w:r>
      <w:r w:rsidDel="00000000" w:rsidR="00000000" w:rsidRPr="00000000">
        <w:rPr>
          <w:rtl w:val="0"/>
        </w:rPr>
        <w:t xml:space="preserve">), and </w:t>
      </w:r>
      <w:r w:rsidDel="00000000" w:rsidR="00000000" w:rsidRPr="00000000">
        <w:rPr>
          <w:b w:val="1"/>
          <w:rtl w:val="0"/>
        </w:rPr>
        <w:t xml:space="preserve">defensemen </w:t>
      </w:r>
      <w:r w:rsidDel="00000000" w:rsidR="00000000" w:rsidRPr="00000000">
        <w:rPr>
          <w:rtl w:val="0"/>
        </w:rPr>
        <w:t xml:space="preserve">are usually kept in groups of 2 (referred to as a </w:t>
      </w:r>
      <w:r w:rsidDel="00000000" w:rsidR="00000000" w:rsidRPr="00000000">
        <w:rPr>
          <w:b w:val="1"/>
          <w:rtl w:val="0"/>
        </w:rPr>
        <w:t xml:space="preserve">pair</w:t>
      </w:r>
      <w:r w:rsidDel="00000000" w:rsidR="00000000" w:rsidRPr="00000000">
        <w:rPr>
          <w:rtl w:val="0"/>
        </w:rPr>
        <w:t xml:space="preserve">). The only exception is the </w:t>
      </w:r>
      <w:r w:rsidDel="00000000" w:rsidR="00000000" w:rsidRPr="00000000">
        <w:rPr>
          <w:b w:val="1"/>
          <w:rtl w:val="0"/>
        </w:rPr>
        <w:t xml:space="preserve">goalie,</w:t>
      </w:r>
      <w:r w:rsidDel="00000000" w:rsidR="00000000" w:rsidRPr="00000000">
        <w:rPr>
          <w:rtl w:val="0"/>
        </w:rPr>
        <w:t xml:space="preserve"> who typically stays in </w:t>
      </w:r>
      <w:r w:rsidDel="00000000" w:rsidR="00000000" w:rsidRPr="00000000">
        <w:rPr>
          <w:b w:val="1"/>
          <w:rtl w:val="0"/>
        </w:rPr>
        <w:t xml:space="preserve">net</w:t>
      </w:r>
      <w:r w:rsidDel="00000000" w:rsidR="00000000" w:rsidRPr="00000000">
        <w:rPr>
          <w:rtl w:val="0"/>
        </w:rPr>
        <w:t xml:space="preserve"> for the whole game. There are two common scenarios in which a goalie may not play a whole game:</w:t>
      </w:r>
    </w:p>
    <w:p w:rsidR="00000000" w:rsidDel="00000000" w:rsidP="00000000" w:rsidRDefault="00000000" w:rsidRPr="00000000" w14:paraId="00000029">
      <w:pPr>
        <w:numPr>
          <w:ilvl w:val="0"/>
          <w:numId w:val="3"/>
        </w:numPr>
        <w:ind w:left="720" w:hanging="360"/>
        <w:rPr>
          <w:u w:val="none"/>
        </w:rPr>
      </w:pPr>
      <w:r w:rsidDel="00000000" w:rsidR="00000000" w:rsidRPr="00000000">
        <w:rPr>
          <w:rtl w:val="0"/>
        </w:rPr>
        <w:t xml:space="preserve">They get </w:t>
      </w:r>
      <w:r w:rsidDel="00000000" w:rsidR="00000000" w:rsidRPr="00000000">
        <w:rPr>
          <w:b w:val="1"/>
          <w:rtl w:val="0"/>
        </w:rPr>
        <w:t xml:space="preserve">pulled</w:t>
      </w:r>
      <w:r w:rsidDel="00000000" w:rsidR="00000000" w:rsidRPr="00000000">
        <w:rPr>
          <w:rtl w:val="0"/>
        </w:rPr>
        <w:t xml:space="preserve"> in favour of the </w:t>
      </w:r>
      <w:r w:rsidDel="00000000" w:rsidR="00000000" w:rsidRPr="00000000">
        <w:rPr>
          <w:b w:val="1"/>
          <w:rtl w:val="0"/>
        </w:rPr>
        <w:t xml:space="preserve">backup</w:t>
      </w:r>
      <w:r w:rsidDel="00000000" w:rsidR="00000000" w:rsidRPr="00000000">
        <w:rPr>
          <w:rtl w:val="0"/>
        </w:rPr>
        <w:t xml:space="preserve"> goalie. This usually happens if the </w:t>
      </w:r>
      <w:r w:rsidDel="00000000" w:rsidR="00000000" w:rsidRPr="00000000">
        <w:rPr>
          <w:b w:val="1"/>
          <w:rtl w:val="0"/>
        </w:rPr>
        <w:t xml:space="preserve">goalie</w:t>
      </w:r>
      <w:r w:rsidDel="00000000" w:rsidR="00000000" w:rsidRPr="00000000">
        <w:rPr>
          <w:rtl w:val="0"/>
        </w:rPr>
        <w:t xml:space="preserve"> is performing poorly that night, such as letting in many goals or “easy” goals. This means that the original </w:t>
      </w:r>
      <w:r w:rsidDel="00000000" w:rsidR="00000000" w:rsidRPr="00000000">
        <w:rPr>
          <w:b w:val="1"/>
          <w:rtl w:val="0"/>
        </w:rPr>
        <w:t xml:space="preserve">goalie</w:t>
      </w:r>
      <w:r w:rsidDel="00000000" w:rsidR="00000000" w:rsidRPr="00000000">
        <w:rPr>
          <w:rtl w:val="0"/>
        </w:rPr>
        <w:t xml:space="preserve"> comes off the ice and sits out while the </w:t>
      </w:r>
      <w:r w:rsidDel="00000000" w:rsidR="00000000" w:rsidRPr="00000000">
        <w:rPr>
          <w:b w:val="1"/>
          <w:rtl w:val="0"/>
        </w:rPr>
        <w:t xml:space="preserve">backup goalie</w:t>
      </w:r>
      <w:r w:rsidDel="00000000" w:rsidR="00000000" w:rsidRPr="00000000">
        <w:rPr>
          <w:rtl w:val="0"/>
        </w:rPr>
        <w:t xml:space="preserve"> takes their place.</w:t>
      </w:r>
    </w:p>
    <w:p w:rsidR="00000000" w:rsidDel="00000000" w:rsidP="00000000" w:rsidRDefault="00000000" w:rsidRPr="00000000" w14:paraId="0000002A">
      <w:pPr>
        <w:numPr>
          <w:ilvl w:val="0"/>
          <w:numId w:val="3"/>
        </w:numPr>
        <w:ind w:left="720" w:hanging="360"/>
        <w:rPr>
          <w:u w:val="none"/>
        </w:rPr>
      </w:pPr>
      <w:r w:rsidDel="00000000" w:rsidR="00000000" w:rsidRPr="00000000">
        <w:rPr>
          <w:rtl w:val="0"/>
        </w:rPr>
        <w:t xml:space="preserve">They get </w:t>
      </w:r>
      <w:r w:rsidDel="00000000" w:rsidR="00000000" w:rsidRPr="00000000">
        <w:rPr>
          <w:b w:val="1"/>
          <w:rtl w:val="0"/>
        </w:rPr>
        <w:t xml:space="preserve">pulled </w:t>
      </w:r>
      <w:r w:rsidDel="00000000" w:rsidR="00000000" w:rsidRPr="00000000">
        <w:rPr>
          <w:rtl w:val="0"/>
        </w:rPr>
        <w:t xml:space="preserve">for an extra skater, either a </w:t>
      </w:r>
      <w:r w:rsidDel="00000000" w:rsidR="00000000" w:rsidRPr="00000000">
        <w:rPr>
          <w:b w:val="1"/>
          <w:rtl w:val="0"/>
        </w:rPr>
        <w:t xml:space="preserve">forward</w:t>
      </w:r>
      <w:r w:rsidDel="00000000" w:rsidR="00000000" w:rsidRPr="00000000">
        <w:rPr>
          <w:rtl w:val="0"/>
        </w:rPr>
        <w:t xml:space="preserve"> or </w:t>
      </w:r>
      <w:r w:rsidDel="00000000" w:rsidR="00000000" w:rsidRPr="00000000">
        <w:rPr>
          <w:b w:val="1"/>
          <w:rtl w:val="0"/>
        </w:rPr>
        <w:t xml:space="preserve">defensemen</w:t>
      </w:r>
      <w:r w:rsidDel="00000000" w:rsidR="00000000" w:rsidRPr="00000000">
        <w:rPr>
          <w:rtl w:val="0"/>
        </w:rPr>
        <w:t xml:space="preserve">. This may happen if the team is desperate to score a </w:t>
      </w:r>
      <w:r w:rsidDel="00000000" w:rsidR="00000000" w:rsidRPr="00000000">
        <w:rPr>
          <w:b w:val="1"/>
          <w:rtl w:val="0"/>
        </w:rPr>
        <w:t xml:space="preserve">goal</w:t>
      </w:r>
      <w:r w:rsidDel="00000000" w:rsidR="00000000" w:rsidRPr="00000000">
        <w:rPr>
          <w:rtl w:val="0"/>
        </w:rPr>
        <w:t xml:space="preserve"> (eg. 2 minutes left in the game and the team is down by 1 goal), or under special circumstances involving a </w:t>
      </w:r>
      <w:r w:rsidDel="00000000" w:rsidR="00000000" w:rsidRPr="00000000">
        <w:rPr>
          <w:b w:val="1"/>
          <w:rtl w:val="0"/>
        </w:rPr>
        <w:t xml:space="preserve">delayed penalty </w:t>
      </w:r>
      <w:r w:rsidDel="00000000" w:rsidR="00000000" w:rsidRPr="00000000">
        <w:rPr>
          <w:rtl w:val="0"/>
        </w:rPr>
        <w:t xml:space="preserve">(more advanced rule which is detailed later).</w:t>
      </w:r>
    </w:p>
    <w:p w:rsidR="00000000" w:rsidDel="00000000" w:rsidP="00000000" w:rsidRDefault="00000000" w:rsidRPr="00000000" w14:paraId="0000002B">
      <w:pPr>
        <w:ind w:left="0" w:firstLine="0"/>
        <w:rPr/>
      </w:pPr>
      <w:r w:rsidDel="00000000" w:rsidR="00000000" w:rsidRPr="00000000">
        <w:rPr>
          <w:rtl w:val="0"/>
        </w:rPr>
        <w:t xml:space="preserve">Note that the rules only say that you can have a maximum of 6 skaters on the ice at any given time, not of what kind of players are required to be on the ice. This means that you are technically allowed to have 6 </w:t>
      </w:r>
      <w:r w:rsidDel="00000000" w:rsidR="00000000" w:rsidRPr="00000000">
        <w:rPr>
          <w:b w:val="1"/>
          <w:rtl w:val="0"/>
        </w:rPr>
        <w:t xml:space="preserve">forwards</w:t>
      </w:r>
      <w:r w:rsidDel="00000000" w:rsidR="00000000" w:rsidRPr="00000000">
        <w:rPr>
          <w:rtl w:val="0"/>
        </w:rPr>
        <w:t xml:space="preserve"> on the ice, but in practice this rarely happens. </w:t>
      </w:r>
    </w:p>
    <w:p w:rsidR="00000000" w:rsidDel="00000000" w:rsidP="00000000" w:rsidRDefault="00000000" w:rsidRPr="00000000" w14:paraId="0000002C">
      <w:pPr>
        <w:pStyle w:val="Heading1"/>
        <w:rPr/>
      </w:pPr>
      <w:bookmarkStart w:colFirst="0" w:colLast="0" w:name="_ss98dkjbv9mz" w:id="3"/>
      <w:bookmarkEnd w:id="3"/>
      <w:r w:rsidDel="00000000" w:rsidR="00000000" w:rsidRPr="00000000">
        <w:rPr>
          <w:rtl w:val="0"/>
        </w:rPr>
        <w:t xml:space="preserve">The Ice Rink</w:t>
      </w:r>
    </w:p>
    <w:p w:rsidR="00000000" w:rsidDel="00000000" w:rsidP="00000000" w:rsidRDefault="00000000" w:rsidRPr="00000000" w14:paraId="0000002D">
      <w:pPr>
        <w:rPr/>
      </w:pPr>
      <w:r w:rsidDel="00000000" w:rsidR="00000000" w:rsidRPr="00000000">
        <w:rPr>
          <w:rtl w:val="0"/>
        </w:rPr>
        <w:t xml:space="preserve">There are a few different types of hockey rink standards (such as the NHL and IIHF), but for the purposes of this course we will only concern ourselves with the NHL standard, which requires the same rink dimension for every rink that NHL teams may play in. The rink is 200 by 85 feet (60.96 m × 25.9 m) with a corner radius of 28 feet (8.5 m). Each </w:t>
      </w:r>
      <w:r w:rsidDel="00000000" w:rsidR="00000000" w:rsidRPr="00000000">
        <w:rPr>
          <w:b w:val="1"/>
          <w:rtl w:val="0"/>
        </w:rPr>
        <w:t xml:space="preserve">goal line</w:t>
      </w:r>
      <w:r w:rsidDel="00000000" w:rsidR="00000000" w:rsidRPr="00000000">
        <w:rPr>
          <w:rtl w:val="0"/>
        </w:rPr>
        <w:t xml:space="preserve"> is 11 feet (3.4 m) from the end of the rink. NHL </w:t>
      </w:r>
      <w:r w:rsidDel="00000000" w:rsidR="00000000" w:rsidRPr="00000000">
        <w:rPr>
          <w:b w:val="1"/>
          <w:rtl w:val="0"/>
        </w:rPr>
        <w:t xml:space="preserve">blue</w:t>
      </w:r>
      <w:r w:rsidDel="00000000" w:rsidR="00000000" w:rsidRPr="00000000">
        <w:rPr>
          <w:rtl w:val="0"/>
        </w:rPr>
        <w:t xml:space="preserve"> </w:t>
      </w:r>
      <w:r w:rsidDel="00000000" w:rsidR="00000000" w:rsidRPr="00000000">
        <w:rPr>
          <w:b w:val="1"/>
          <w:rtl w:val="0"/>
        </w:rPr>
        <w:t xml:space="preserve">lines</w:t>
      </w:r>
      <w:r w:rsidDel="00000000" w:rsidR="00000000" w:rsidRPr="00000000">
        <w:rPr>
          <w:rtl w:val="0"/>
        </w:rPr>
        <w:t xml:space="preserve"> are 75 feet (22.9 m) from the end of the rink, and 50 feet (15.2 m) apart.</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The rink has a number of markers painted onto the ice.</w:t>
      </w:r>
    </w:p>
    <w:p w:rsidR="00000000" w:rsidDel="00000000" w:rsidP="00000000" w:rsidRDefault="00000000" w:rsidRPr="00000000" w14:paraId="00000030">
      <w:pPr>
        <w:numPr>
          <w:ilvl w:val="0"/>
          <w:numId w:val="9"/>
        </w:numPr>
        <w:ind w:left="720" w:hanging="360"/>
        <w:rPr>
          <w:u w:val="none"/>
        </w:rPr>
      </w:pPr>
      <w:r w:rsidDel="00000000" w:rsidR="00000000" w:rsidRPr="00000000">
        <w:rPr>
          <w:rtl w:val="0"/>
        </w:rPr>
        <w:t xml:space="preserve">The center </w:t>
      </w:r>
      <w:r w:rsidDel="00000000" w:rsidR="00000000" w:rsidRPr="00000000">
        <w:rPr>
          <w:b w:val="1"/>
          <w:rtl w:val="0"/>
        </w:rPr>
        <w:t xml:space="preserve">red line</w:t>
      </w:r>
      <w:r w:rsidDel="00000000" w:rsidR="00000000" w:rsidRPr="00000000">
        <w:rPr>
          <w:rtl w:val="0"/>
        </w:rPr>
        <w:t xml:space="preserve"> cutting the rink in half; this is important in </w:t>
      </w:r>
      <w:r w:rsidDel="00000000" w:rsidR="00000000" w:rsidRPr="00000000">
        <w:rPr>
          <w:b w:val="1"/>
          <w:rtl w:val="0"/>
        </w:rPr>
        <w:t xml:space="preserve">icing</w:t>
      </w:r>
      <w:r w:rsidDel="00000000" w:rsidR="00000000" w:rsidRPr="00000000">
        <w:rPr>
          <w:rtl w:val="0"/>
        </w:rPr>
        <w:t xml:space="preserve"> calls (discussed later)</w:t>
      </w:r>
    </w:p>
    <w:p w:rsidR="00000000" w:rsidDel="00000000" w:rsidP="00000000" w:rsidRDefault="00000000" w:rsidRPr="00000000" w14:paraId="00000031">
      <w:pPr>
        <w:numPr>
          <w:ilvl w:val="0"/>
          <w:numId w:val="9"/>
        </w:numPr>
        <w:ind w:left="720" w:hanging="360"/>
        <w:rPr>
          <w:u w:val="none"/>
        </w:rPr>
      </w:pPr>
      <w:r w:rsidDel="00000000" w:rsidR="00000000" w:rsidRPr="00000000">
        <w:rPr>
          <w:rtl w:val="0"/>
        </w:rPr>
        <w:t xml:space="preserve">Two red </w:t>
      </w:r>
      <w:r w:rsidDel="00000000" w:rsidR="00000000" w:rsidRPr="00000000">
        <w:rPr>
          <w:b w:val="1"/>
          <w:rtl w:val="0"/>
        </w:rPr>
        <w:t xml:space="preserve">goal lines,</w:t>
      </w:r>
      <w:r w:rsidDel="00000000" w:rsidR="00000000" w:rsidRPr="00000000">
        <w:rPr>
          <w:rtl w:val="0"/>
        </w:rPr>
        <w:t xml:space="preserve"> drawn along each team’s net, which are important in </w:t>
      </w:r>
      <w:r w:rsidDel="00000000" w:rsidR="00000000" w:rsidRPr="00000000">
        <w:rPr>
          <w:b w:val="1"/>
          <w:rtl w:val="0"/>
        </w:rPr>
        <w:t xml:space="preserve">icing</w:t>
      </w:r>
      <w:r w:rsidDel="00000000" w:rsidR="00000000" w:rsidRPr="00000000">
        <w:rPr>
          <w:rtl w:val="0"/>
        </w:rPr>
        <w:t xml:space="preserve"> calls</w:t>
      </w:r>
    </w:p>
    <w:p w:rsidR="00000000" w:rsidDel="00000000" w:rsidP="00000000" w:rsidRDefault="00000000" w:rsidRPr="00000000" w14:paraId="00000032">
      <w:pPr>
        <w:numPr>
          <w:ilvl w:val="0"/>
          <w:numId w:val="9"/>
        </w:numPr>
        <w:ind w:left="720" w:hanging="360"/>
        <w:rPr>
          <w:u w:val="none"/>
        </w:rPr>
      </w:pPr>
      <w:r w:rsidDel="00000000" w:rsidR="00000000" w:rsidRPr="00000000">
        <w:rPr>
          <w:rtl w:val="0"/>
        </w:rPr>
        <w:t xml:space="preserve">The two </w:t>
      </w:r>
      <w:r w:rsidDel="00000000" w:rsidR="00000000" w:rsidRPr="00000000">
        <w:rPr>
          <w:b w:val="1"/>
          <w:rtl w:val="0"/>
        </w:rPr>
        <w:t xml:space="preserve">blue lines</w:t>
      </w:r>
      <w:r w:rsidDel="00000000" w:rsidR="00000000" w:rsidRPr="00000000">
        <w:rPr>
          <w:rtl w:val="0"/>
        </w:rPr>
        <w:t xml:space="preserve"> which define each team’s </w:t>
      </w:r>
      <w:r w:rsidDel="00000000" w:rsidR="00000000" w:rsidRPr="00000000">
        <w:rPr>
          <w:b w:val="1"/>
          <w:rtl w:val="0"/>
        </w:rPr>
        <w:t xml:space="preserve">zone</w:t>
      </w:r>
      <w:r w:rsidDel="00000000" w:rsidR="00000000" w:rsidRPr="00000000">
        <w:rPr>
          <w:rtl w:val="0"/>
        </w:rPr>
        <w:t xml:space="preserve">. The </w:t>
      </w:r>
      <w:r w:rsidDel="00000000" w:rsidR="00000000" w:rsidRPr="00000000">
        <w:rPr>
          <w:b w:val="1"/>
          <w:rtl w:val="0"/>
        </w:rPr>
        <w:t xml:space="preserve">offensive zone </w:t>
      </w:r>
      <w:r w:rsidDel="00000000" w:rsidR="00000000" w:rsidRPr="00000000">
        <w:rPr>
          <w:rtl w:val="0"/>
        </w:rPr>
        <w:t xml:space="preserve">is the zone between the</w:t>
      </w:r>
      <w:r w:rsidDel="00000000" w:rsidR="00000000" w:rsidRPr="00000000">
        <w:rPr>
          <w:b w:val="1"/>
          <w:rtl w:val="0"/>
        </w:rPr>
        <w:t xml:space="preserve"> blueline</w:t>
      </w:r>
      <w:r w:rsidDel="00000000" w:rsidR="00000000" w:rsidRPr="00000000">
        <w:rPr>
          <w:rtl w:val="0"/>
        </w:rPr>
        <w:t xml:space="preserve"> and the nearest end of the rink containing the opposing team’s </w:t>
      </w:r>
      <w:r w:rsidDel="00000000" w:rsidR="00000000" w:rsidRPr="00000000">
        <w:rPr>
          <w:b w:val="1"/>
          <w:rtl w:val="0"/>
        </w:rPr>
        <w:t xml:space="preserve">net</w:t>
      </w:r>
      <w:r w:rsidDel="00000000" w:rsidR="00000000" w:rsidRPr="00000000">
        <w:rPr>
          <w:rtl w:val="0"/>
        </w:rPr>
        <w:t xml:space="preserve">, the </w:t>
      </w:r>
      <w:r w:rsidDel="00000000" w:rsidR="00000000" w:rsidRPr="00000000">
        <w:rPr>
          <w:b w:val="1"/>
          <w:rtl w:val="0"/>
        </w:rPr>
        <w:t xml:space="preserve">defensive zone</w:t>
      </w:r>
      <w:r w:rsidDel="00000000" w:rsidR="00000000" w:rsidRPr="00000000">
        <w:rPr>
          <w:rtl w:val="0"/>
        </w:rPr>
        <w:t xml:space="preserve"> is your equivalent zone, and the </w:t>
      </w:r>
      <w:r w:rsidDel="00000000" w:rsidR="00000000" w:rsidRPr="00000000">
        <w:rPr>
          <w:b w:val="1"/>
          <w:rtl w:val="0"/>
        </w:rPr>
        <w:t xml:space="preserve">neutral zone</w:t>
      </w:r>
      <w:r w:rsidDel="00000000" w:rsidR="00000000" w:rsidRPr="00000000">
        <w:rPr>
          <w:rtl w:val="0"/>
        </w:rPr>
        <w:t xml:space="preserve"> is the area between the two </w:t>
      </w:r>
      <w:r w:rsidDel="00000000" w:rsidR="00000000" w:rsidRPr="00000000">
        <w:rPr>
          <w:b w:val="1"/>
          <w:rtl w:val="0"/>
        </w:rPr>
        <w:t xml:space="preserve">bluelines</w:t>
      </w:r>
      <w:r w:rsidDel="00000000" w:rsidR="00000000" w:rsidRPr="00000000">
        <w:rPr>
          <w:rtl w:val="0"/>
        </w:rPr>
        <w:t xml:space="preserve">. The </w:t>
      </w:r>
      <w:r w:rsidDel="00000000" w:rsidR="00000000" w:rsidRPr="00000000">
        <w:rPr>
          <w:b w:val="1"/>
          <w:rtl w:val="0"/>
        </w:rPr>
        <w:t xml:space="preserve">bluelines</w:t>
      </w:r>
      <w:r w:rsidDel="00000000" w:rsidR="00000000" w:rsidRPr="00000000">
        <w:rPr>
          <w:rtl w:val="0"/>
        </w:rPr>
        <w:t xml:space="preserve"> are important in ensuring a play is not </w:t>
      </w:r>
      <w:r w:rsidDel="00000000" w:rsidR="00000000" w:rsidRPr="00000000">
        <w:rPr>
          <w:b w:val="1"/>
          <w:rtl w:val="0"/>
        </w:rPr>
        <w:t xml:space="preserve">offside</w:t>
      </w:r>
      <w:r w:rsidDel="00000000" w:rsidR="00000000" w:rsidRPr="00000000">
        <w:rPr>
          <w:rtl w:val="0"/>
        </w:rPr>
        <w:t xml:space="preserve"> (discussed later).</w:t>
      </w:r>
    </w:p>
    <w:p w:rsidR="00000000" w:rsidDel="00000000" w:rsidP="00000000" w:rsidRDefault="00000000" w:rsidRPr="00000000" w14:paraId="00000033">
      <w:pPr>
        <w:numPr>
          <w:ilvl w:val="0"/>
          <w:numId w:val="9"/>
        </w:numPr>
        <w:ind w:left="720" w:hanging="360"/>
        <w:rPr>
          <w:u w:val="none"/>
        </w:rPr>
      </w:pPr>
      <w:r w:rsidDel="00000000" w:rsidR="00000000" w:rsidRPr="00000000">
        <w:rPr>
          <w:rtl w:val="0"/>
        </w:rPr>
        <w:t xml:space="preserve">Nine </w:t>
      </w:r>
      <w:r w:rsidDel="00000000" w:rsidR="00000000" w:rsidRPr="00000000">
        <w:rPr>
          <w:b w:val="1"/>
          <w:rtl w:val="0"/>
        </w:rPr>
        <w:t xml:space="preserve">faceoff dots</w:t>
      </w:r>
      <w:r w:rsidDel="00000000" w:rsidR="00000000" w:rsidRPr="00000000">
        <w:rPr>
          <w:rtl w:val="0"/>
        </w:rPr>
        <w:t xml:space="preserve"> which are locations where a </w:t>
      </w:r>
      <w:r w:rsidDel="00000000" w:rsidR="00000000" w:rsidRPr="00000000">
        <w:rPr>
          <w:b w:val="1"/>
          <w:rtl w:val="0"/>
        </w:rPr>
        <w:t xml:space="preserve">faceoff</w:t>
      </w:r>
      <w:r w:rsidDel="00000000" w:rsidR="00000000" w:rsidRPr="00000000">
        <w:rPr>
          <w:rtl w:val="0"/>
        </w:rPr>
        <w:t xml:space="preserve"> may occur. There is one at </w:t>
      </w:r>
      <w:r w:rsidDel="00000000" w:rsidR="00000000" w:rsidRPr="00000000">
        <w:rPr>
          <w:b w:val="1"/>
          <w:rtl w:val="0"/>
        </w:rPr>
        <w:t xml:space="preserve">center ice</w:t>
      </w:r>
      <w:r w:rsidDel="00000000" w:rsidR="00000000" w:rsidRPr="00000000">
        <w:rPr>
          <w:rtl w:val="0"/>
        </w:rPr>
        <w:t xml:space="preserve">, two in the </w:t>
      </w:r>
      <w:r w:rsidDel="00000000" w:rsidR="00000000" w:rsidRPr="00000000">
        <w:rPr>
          <w:b w:val="1"/>
          <w:rtl w:val="0"/>
        </w:rPr>
        <w:t xml:space="preserve">offensive zone</w:t>
      </w:r>
      <w:r w:rsidDel="00000000" w:rsidR="00000000" w:rsidRPr="00000000">
        <w:rPr>
          <w:rtl w:val="0"/>
        </w:rPr>
        <w:t xml:space="preserve">, two in the </w:t>
      </w:r>
      <w:r w:rsidDel="00000000" w:rsidR="00000000" w:rsidRPr="00000000">
        <w:rPr>
          <w:b w:val="1"/>
          <w:rtl w:val="0"/>
        </w:rPr>
        <w:t xml:space="preserve">defensive zone</w:t>
      </w:r>
      <w:r w:rsidDel="00000000" w:rsidR="00000000" w:rsidRPr="00000000">
        <w:rPr>
          <w:rtl w:val="0"/>
        </w:rPr>
        <w:t xml:space="preserve">, and four in the </w:t>
      </w:r>
      <w:r w:rsidDel="00000000" w:rsidR="00000000" w:rsidRPr="00000000">
        <w:rPr>
          <w:b w:val="1"/>
          <w:rtl w:val="0"/>
        </w:rPr>
        <w:t xml:space="preserve">neutral zone</w:t>
      </w:r>
      <w:r w:rsidDel="00000000" w:rsidR="00000000" w:rsidRPr="00000000">
        <w:rPr>
          <w:rtl w:val="0"/>
        </w:rPr>
        <w:t xml:space="preserve">.</w:t>
      </w:r>
    </w:p>
    <w:p w:rsidR="00000000" w:rsidDel="00000000" w:rsidP="00000000" w:rsidRDefault="00000000" w:rsidRPr="00000000" w14:paraId="00000034">
      <w:pPr>
        <w:numPr>
          <w:ilvl w:val="0"/>
          <w:numId w:val="9"/>
        </w:numPr>
        <w:ind w:left="720" w:hanging="360"/>
        <w:rPr/>
      </w:pPr>
      <w:r w:rsidDel="00000000" w:rsidR="00000000" w:rsidRPr="00000000">
        <w:rPr>
          <w:rtl w:val="0"/>
        </w:rPr>
        <w:t xml:space="preserve">A blue </w:t>
      </w:r>
      <w:r w:rsidDel="00000000" w:rsidR="00000000" w:rsidRPr="00000000">
        <w:rPr>
          <w:b w:val="1"/>
          <w:rtl w:val="0"/>
        </w:rPr>
        <w:t xml:space="preserve">goal crease</w:t>
      </w:r>
      <w:r w:rsidDel="00000000" w:rsidR="00000000" w:rsidRPr="00000000">
        <w:rPr>
          <w:rtl w:val="0"/>
        </w:rPr>
        <w:t xml:space="preserve"> which defines the area in which a </w:t>
      </w:r>
      <w:r w:rsidDel="00000000" w:rsidR="00000000" w:rsidRPr="00000000">
        <w:rPr>
          <w:b w:val="1"/>
          <w:rtl w:val="0"/>
        </w:rPr>
        <w:t xml:space="preserve">goalie</w:t>
      </w:r>
      <w:r w:rsidDel="00000000" w:rsidR="00000000" w:rsidRPr="00000000">
        <w:rPr>
          <w:rtl w:val="0"/>
        </w:rPr>
        <w:t xml:space="preserve"> must not be impeded with by other players (i.e. </w:t>
      </w:r>
      <w:r w:rsidDel="00000000" w:rsidR="00000000" w:rsidRPr="00000000">
        <w:rPr>
          <w:b w:val="1"/>
          <w:rtl w:val="0"/>
        </w:rPr>
        <w:t xml:space="preserve">goaltender interference</w:t>
      </w:r>
      <w:r w:rsidDel="00000000" w:rsidR="00000000" w:rsidRPr="00000000">
        <w:rPr>
          <w:rtl w:val="0"/>
        </w:rPr>
        <w:t xml:space="preserve">)</w:t>
      </w:r>
    </w:p>
    <w:p w:rsidR="00000000" w:rsidDel="00000000" w:rsidP="00000000" w:rsidRDefault="00000000" w:rsidRPr="00000000" w14:paraId="00000035">
      <w:pPr>
        <w:rPr/>
      </w:pPr>
      <w:r w:rsidDel="00000000" w:rsidR="00000000" w:rsidRPr="00000000">
        <w:rPr>
          <w:rtl w:val="0"/>
        </w:rPr>
        <w:t xml:space="preserve">There are two </w:t>
      </w:r>
      <w:r w:rsidDel="00000000" w:rsidR="00000000" w:rsidRPr="00000000">
        <w:rPr>
          <w:b w:val="1"/>
          <w:rtl w:val="0"/>
        </w:rPr>
        <w:t xml:space="preserve">nets </w:t>
      </w:r>
      <w:r w:rsidDel="00000000" w:rsidR="00000000" w:rsidRPr="00000000">
        <w:rPr>
          <w:rtl w:val="0"/>
        </w:rPr>
        <w:t xml:space="preserve">or </w:t>
      </w:r>
      <w:r w:rsidDel="00000000" w:rsidR="00000000" w:rsidRPr="00000000">
        <w:rPr>
          <w:b w:val="1"/>
          <w:rtl w:val="0"/>
        </w:rPr>
        <w:t xml:space="preserve">goals</w:t>
      </w:r>
      <w:r w:rsidDel="00000000" w:rsidR="00000000" w:rsidRPr="00000000">
        <w:rPr>
          <w:rtl w:val="0"/>
        </w:rPr>
        <w:t xml:space="preserve">, one for each team. The opening of the </w:t>
      </w:r>
      <w:r w:rsidDel="00000000" w:rsidR="00000000" w:rsidRPr="00000000">
        <w:rPr>
          <w:b w:val="1"/>
          <w:rtl w:val="0"/>
        </w:rPr>
        <w:t xml:space="preserve">net</w:t>
      </w:r>
      <w:r w:rsidDel="00000000" w:rsidR="00000000" w:rsidRPr="00000000">
        <w:rPr>
          <w:rtl w:val="0"/>
        </w:rPr>
        <w:t xml:space="preserve"> is placed along the </w:t>
      </w:r>
      <w:r w:rsidDel="00000000" w:rsidR="00000000" w:rsidRPr="00000000">
        <w:rPr>
          <w:b w:val="1"/>
          <w:rtl w:val="0"/>
        </w:rPr>
        <w:t xml:space="preserve">goal line</w:t>
      </w:r>
      <w:r w:rsidDel="00000000" w:rsidR="00000000" w:rsidRPr="00000000">
        <w:rPr>
          <w:rtl w:val="0"/>
        </w:rPr>
        <w:t xml:space="preserve">, and there is a bit of space behind the goals that players are allowed to play in. Finally, the entire rink is surrounded by </w:t>
      </w:r>
      <w:r w:rsidDel="00000000" w:rsidR="00000000" w:rsidRPr="00000000">
        <w:rPr>
          <w:b w:val="1"/>
          <w:rtl w:val="0"/>
        </w:rPr>
        <w:t xml:space="preserve">boards</w:t>
      </w:r>
      <w:r w:rsidDel="00000000" w:rsidR="00000000" w:rsidRPr="00000000">
        <w:rPr>
          <w:rtl w:val="0"/>
        </w:rPr>
        <w:t xml:space="preserve">, and with the exception of the </w:t>
      </w:r>
      <w:r w:rsidDel="00000000" w:rsidR="00000000" w:rsidRPr="00000000">
        <w:rPr>
          <w:b w:val="1"/>
          <w:rtl w:val="0"/>
        </w:rPr>
        <w:t xml:space="preserve">offside</w:t>
      </w:r>
      <w:r w:rsidDel="00000000" w:rsidR="00000000" w:rsidRPr="00000000">
        <w:rPr>
          <w:rtl w:val="0"/>
        </w:rPr>
        <w:t xml:space="preserve"> rule (discussed later), players can skate anywhere on the ice.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jc w:val="center"/>
        <w:rPr>
          <w:b w:val="1"/>
        </w:rPr>
      </w:pPr>
      <w:r w:rsidDel="00000000" w:rsidR="00000000" w:rsidRPr="00000000">
        <w:rPr>
          <w:b w:val="1"/>
        </w:rPr>
        <w:drawing>
          <wp:inline distB="114300" distT="114300" distL="114300" distR="114300">
            <wp:extent cx="5943600" cy="3263900"/>
            <wp:effectExtent b="0" l="0" r="0" t="0"/>
            <wp:docPr id="1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pPr>
      <w:r w:rsidDel="00000000" w:rsidR="00000000" w:rsidRPr="00000000">
        <w:rPr>
          <w:i w:val="1"/>
          <w:rtl w:val="0"/>
        </w:rPr>
        <w:t xml:space="preserve">A complete ice rink with most of the relevant markings drawn.</w:t>
      </w:r>
      <w:r w:rsidDel="00000000" w:rsidR="00000000" w:rsidRPr="00000000">
        <w:rPr>
          <w:rtl w:val="0"/>
        </w:rPr>
      </w:r>
    </w:p>
    <w:p w:rsidR="00000000" w:rsidDel="00000000" w:rsidP="00000000" w:rsidRDefault="00000000" w:rsidRPr="00000000" w14:paraId="0000003A">
      <w:pPr>
        <w:pStyle w:val="Heading1"/>
        <w:rPr/>
      </w:pPr>
      <w:bookmarkStart w:colFirst="0" w:colLast="0" w:name="_x2p7p95uul1v" w:id="4"/>
      <w:bookmarkEnd w:id="4"/>
      <w:r w:rsidDel="00000000" w:rsidR="00000000" w:rsidRPr="00000000">
        <w:rPr>
          <w:rtl w:val="0"/>
        </w:rPr>
        <w:t xml:space="preserve">Team Composition and Lines/Pairs</w:t>
      </w:r>
    </w:p>
    <w:p w:rsidR="00000000" w:rsidDel="00000000" w:rsidP="00000000" w:rsidRDefault="00000000" w:rsidRPr="00000000" w14:paraId="0000003B">
      <w:pPr>
        <w:rPr/>
      </w:pPr>
      <w:r w:rsidDel="00000000" w:rsidR="00000000" w:rsidRPr="00000000">
        <w:rPr>
          <w:rtl w:val="0"/>
        </w:rPr>
        <w:t xml:space="preserve">For a given game, each team must have a 20-man team, typically of 12 </w:t>
      </w:r>
      <w:r w:rsidDel="00000000" w:rsidR="00000000" w:rsidRPr="00000000">
        <w:rPr>
          <w:b w:val="1"/>
          <w:rtl w:val="0"/>
        </w:rPr>
        <w:t xml:space="preserve">forwards</w:t>
      </w:r>
      <w:r w:rsidDel="00000000" w:rsidR="00000000" w:rsidRPr="00000000">
        <w:rPr>
          <w:rtl w:val="0"/>
        </w:rPr>
        <w:t xml:space="preserve">, 6 </w:t>
      </w:r>
      <w:r w:rsidDel="00000000" w:rsidR="00000000" w:rsidRPr="00000000">
        <w:rPr>
          <w:b w:val="1"/>
          <w:rtl w:val="0"/>
        </w:rPr>
        <w:t xml:space="preserve">defensemen</w:t>
      </w:r>
      <w:r w:rsidDel="00000000" w:rsidR="00000000" w:rsidRPr="00000000">
        <w:rPr>
          <w:rtl w:val="0"/>
        </w:rPr>
        <w:t xml:space="preserve">, a </w:t>
      </w:r>
      <w:r w:rsidDel="00000000" w:rsidR="00000000" w:rsidRPr="00000000">
        <w:rPr>
          <w:b w:val="1"/>
          <w:rtl w:val="0"/>
        </w:rPr>
        <w:t xml:space="preserve">starting goaltender </w:t>
      </w:r>
      <w:r w:rsidDel="00000000" w:rsidR="00000000" w:rsidRPr="00000000">
        <w:rPr>
          <w:rtl w:val="0"/>
        </w:rPr>
        <w:t xml:space="preserve">and a </w:t>
      </w:r>
      <w:r w:rsidDel="00000000" w:rsidR="00000000" w:rsidRPr="00000000">
        <w:rPr>
          <w:b w:val="1"/>
          <w:rtl w:val="0"/>
        </w:rPr>
        <w:t xml:space="preserve">backup goaltender</w:t>
      </w:r>
      <w:r w:rsidDel="00000000" w:rsidR="00000000" w:rsidRPr="00000000">
        <w:rPr>
          <w:rtl w:val="0"/>
        </w:rPr>
        <w:t xml:space="preserv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The 12 </w:t>
      </w:r>
      <w:r w:rsidDel="00000000" w:rsidR="00000000" w:rsidRPr="00000000">
        <w:rPr>
          <w:b w:val="1"/>
          <w:rtl w:val="0"/>
        </w:rPr>
        <w:t xml:space="preserve">forwards </w:t>
      </w:r>
      <w:r w:rsidDel="00000000" w:rsidR="00000000" w:rsidRPr="00000000">
        <w:rPr>
          <w:rtl w:val="0"/>
        </w:rPr>
        <w:t xml:space="preserve">are further broken up into 4 lines consisting of three players: a </w:t>
      </w:r>
      <w:r w:rsidDel="00000000" w:rsidR="00000000" w:rsidRPr="00000000">
        <w:rPr>
          <w:b w:val="1"/>
          <w:rtl w:val="0"/>
        </w:rPr>
        <w:t xml:space="preserve">left wing</w:t>
      </w:r>
      <w:r w:rsidDel="00000000" w:rsidR="00000000" w:rsidRPr="00000000">
        <w:rPr>
          <w:rtl w:val="0"/>
        </w:rPr>
        <w:t xml:space="preserve">, </w:t>
      </w:r>
      <w:r w:rsidDel="00000000" w:rsidR="00000000" w:rsidRPr="00000000">
        <w:rPr>
          <w:b w:val="1"/>
          <w:rtl w:val="0"/>
        </w:rPr>
        <w:t xml:space="preserve">center</w:t>
      </w:r>
      <w:r w:rsidDel="00000000" w:rsidR="00000000" w:rsidRPr="00000000">
        <w:rPr>
          <w:rtl w:val="0"/>
        </w:rPr>
        <w:t xml:space="preserve">, and </w:t>
      </w:r>
      <w:r w:rsidDel="00000000" w:rsidR="00000000" w:rsidRPr="00000000">
        <w:rPr>
          <w:b w:val="1"/>
          <w:rtl w:val="0"/>
        </w:rPr>
        <w:t xml:space="preserve">right wing</w:t>
      </w:r>
      <w:r w:rsidDel="00000000" w:rsidR="00000000" w:rsidRPr="00000000">
        <w:rPr>
          <w:rtl w:val="0"/>
        </w:rPr>
        <w:t xml:space="preserve">. These players typically have different duties on the ice, but their strategies vary per player’s playstyle or a team’s overall strategy. In general, </w:t>
      </w:r>
      <w:r w:rsidDel="00000000" w:rsidR="00000000" w:rsidRPr="00000000">
        <w:rPr>
          <w:b w:val="1"/>
          <w:rtl w:val="0"/>
        </w:rPr>
        <w:t xml:space="preserve">centers </w:t>
      </w:r>
      <w:r w:rsidDel="00000000" w:rsidR="00000000" w:rsidRPr="00000000">
        <w:rPr>
          <w:rtl w:val="0"/>
        </w:rPr>
        <w:t xml:space="preserve">are considered to have the most responsibility on the ice, tasked with covering much of the ice as well as bearing significant defensive responsibilities. They are often expected to </w:t>
      </w:r>
      <w:r w:rsidDel="00000000" w:rsidR="00000000" w:rsidRPr="00000000">
        <w:rPr>
          <w:b w:val="1"/>
          <w:rtl w:val="0"/>
        </w:rPr>
        <w:t xml:space="preserve">make plays</w:t>
      </w:r>
      <w:r w:rsidDel="00000000" w:rsidR="00000000" w:rsidRPr="00000000">
        <w:rPr>
          <w:rtl w:val="0"/>
        </w:rPr>
        <w:t xml:space="preserve"> (i.e. initiate plays) which requires them to “read” the play well and have strong passing abilities. They typically score less </w:t>
      </w:r>
      <w:r w:rsidDel="00000000" w:rsidR="00000000" w:rsidRPr="00000000">
        <w:rPr>
          <w:b w:val="1"/>
          <w:rtl w:val="0"/>
        </w:rPr>
        <w:t xml:space="preserve">goals</w:t>
      </w:r>
      <w:r w:rsidDel="00000000" w:rsidR="00000000" w:rsidRPr="00000000">
        <w:rPr>
          <w:rtl w:val="0"/>
        </w:rPr>
        <w:t xml:space="preserve"> than wingers but have more </w:t>
      </w:r>
      <w:r w:rsidDel="00000000" w:rsidR="00000000" w:rsidRPr="00000000">
        <w:rPr>
          <w:b w:val="1"/>
          <w:rtl w:val="0"/>
        </w:rPr>
        <w:t xml:space="preserve">assists</w:t>
      </w:r>
      <w:r w:rsidDel="00000000" w:rsidR="00000000" w:rsidRPr="00000000">
        <w:rPr>
          <w:rtl w:val="0"/>
        </w:rPr>
        <w:t xml:space="preserve"> due to this role. </w:t>
      </w:r>
      <w:r w:rsidDel="00000000" w:rsidR="00000000" w:rsidRPr="00000000">
        <w:rPr>
          <w:b w:val="1"/>
          <w:rtl w:val="0"/>
        </w:rPr>
        <w:t xml:space="preserve">Left/right wingers </w:t>
      </w:r>
      <w:r w:rsidDel="00000000" w:rsidR="00000000" w:rsidRPr="00000000">
        <w:rPr>
          <w:rtl w:val="0"/>
        </w:rPr>
        <w:t xml:space="preserve">tend to have the most aggressive roles, playing deeper in the offensive zone than centers.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 6 </w:t>
      </w:r>
      <w:r w:rsidDel="00000000" w:rsidR="00000000" w:rsidRPr="00000000">
        <w:rPr>
          <w:b w:val="1"/>
          <w:rtl w:val="0"/>
        </w:rPr>
        <w:t xml:space="preserve">defensemen </w:t>
      </w:r>
      <w:r w:rsidDel="00000000" w:rsidR="00000000" w:rsidRPr="00000000">
        <w:rPr>
          <w:rtl w:val="0"/>
        </w:rPr>
        <w:t xml:space="preserve">are deployed in </w:t>
      </w:r>
      <w:r w:rsidDel="00000000" w:rsidR="00000000" w:rsidRPr="00000000">
        <w:rPr>
          <w:b w:val="1"/>
          <w:rtl w:val="0"/>
        </w:rPr>
        <w:t xml:space="preserve">pairs</w:t>
      </w:r>
      <w:r w:rsidDel="00000000" w:rsidR="00000000" w:rsidRPr="00000000">
        <w:rPr>
          <w:rtl w:val="0"/>
        </w:rPr>
        <w:t xml:space="preserve"> (</w:t>
      </w:r>
      <w:r w:rsidDel="00000000" w:rsidR="00000000" w:rsidRPr="00000000">
        <w:rPr>
          <w:b w:val="1"/>
          <w:rtl w:val="0"/>
        </w:rPr>
        <w:t xml:space="preserve">left/right defense</w:t>
      </w:r>
      <w:r w:rsidDel="00000000" w:rsidR="00000000" w:rsidRPr="00000000">
        <w:rPr>
          <w:rtl w:val="0"/>
        </w:rPr>
        <w:t xml:space="preserve">), and are primarily tasked with preventing the opposing team from scoring. As a result, they typically stay near the </w:t>
      </w:r>
      <w:r w:rsidDel="00000000" w:rsidR="00000000" w:rsidRPr="00000000">
        <w:rPr>
          <w:b w:val="1"/>
          <w:rtl w:val="0"/>
        </w:rPr>
        <w:t xml:space="preserve">offensive blueline </w:t>
      </w:r>
      <w:r w:rsidDel="00000000" w:rsidR="00000000" w:rsidRPr="00000000">
        <w:rPr>
          <w:rtl w:val="0"/>
        </w:rPr>
        <w:t xml:space="preserve">when in the </w:t>
      </w:r>
      <w:r w:rsidDel="00000000" w:rsidR="00000000" w:rsidRPr="00000000">
        <w:rPr>
          <w:b w:val="1"/>
          <w:rtl w:val="0"/>
        </w:rPr>
        <w:t xml:space="preserve">offensive zone</w:t>
      </w:r>
      <w:r w:rsidDel="00000000" w:rsidR="00000000" w:rsidRPr="00000000">
        <w:rPr>
          <w:rtl w:val="0"/>
        </w:rPr>
        <w:t xml:space="preserve">, and go deeper into their own </w:t>
      </w:r>
      <w:r w:rsidDel="00000000" w:rsidR="00000000" w:rsidRPr="00000000">
        <w:rPr>
          <w:b w:val="1"/>
          <w:rtl w:val="0"/>
        </w:rPr>
        <w:t xml:space="preserve">defensive zone</w:t>
      </w:r>
      <w:r w:rsidDel="00000000" w:rsidR="00000000" w:rsidRPr="00000000">
        <w:rPr>
          <w:rtl w:val="0"/>
        </w:rPr>
        <w:t xml:space="preserve"> to prevent </w:t>
      </w:r>
      <w:r w:rsidDel="00000000" w:rsidR="00000000" w:rsidRPr="00000000">
        <w:rPr>
          <w:b w:val="1"/>
          <w:rtl w:val="0"/>
        </w:rPr>
        <w:t xml:space="preserve">scoring chances</w:t>
      </w:r>
      <w:r w:rsidDel="00000000" w:rsidR="00000000" w:rsidRPr="00000000">
        <w:rPr>
          <w:rtl w:val="0"/>
        </w:rPr>
        <w:t xml:space="preserv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Typically, </w:t>
      </w:r>
      <w:r w:rsidDel="00000000" w:rsidR="00000000" w:rsidRPr="00000000">
        <w:rPr>
          <w:b w:val="1"/>
          <w:rtl w:val="0"/>
        </w:rPr>
        <w:t xml:space="preserve">lines</w:t>
      </w:r>
      <w:r w:rsidDel="00000000" w:rsidR="00000000" w:rsidRPr="00000000">
        <w:rPr>
          <w:rtl w:val="0"/>
        </w:rPr>
        <w:t xml:space="preserve"> and </w:t>
      </w:r>
      <w:r w:rsidDel="00000000" w:rsidR="00000000" w:rsidRPr="00000000">
        <w:rPr>
          <w:b w:val="1"/>
          <w:rtl w:val="0"/>
        </w:rPr>
        <w:t xml:space="preserve">pairings</w:t>
      </w:r>
      <w:r w:rsidDel="00000000" w:rsidR="00000000" w:rsidRPr="00000000">
        <w:rPr>
          <w:rtl w:val="0"/>
        </w:rPr>
        <w:t xml:space="preserve"> are referred to by some number, i.e. </w:t>
      </w:r>
      <w:r w:rsidDel="00000000" w:rsidR="00000000" w:rsidRPr="00000000">
        <w:rPr>
          <w:b w:val="1"/>
          <w:rtl w:val="0"/>
        </w:rPr>
        <w:t xml:space="preserve">1st line</w:t>
      </w:r>
      <w:r w:rsidDel="00000000" w:rsidR="00000000" w:rsidRPr="00000000">
        <w:rPr>
          <w:rtl w:val="0"/>
        </w:rPr>
        <w:t xml:space="preserve">, </w:t>
      </w:r>
      <w:r w:rsidDel="00000000" w:rsidR="00000000" w:rsidRPr="00000000">
        <w:rPr>
          <w:b w:val="1"/>
          <w:rtl w:val="0"/>
        </w:rPr>
        <w:t xml:space="preserve">2nd line</w:t>
      </w:r>
      <w:r w:rsidDel="00000000" w:rsidR="00000000" w:rsidRPr="00000000">
        <w:rPr>
          <w:rtl w:val="0"/>
        </w:rPr>
        <w:t xml:space="preserve">, </w:t>
      </w:r>
      <w:r w:rsidDel="00000000" w:rsidR="00000000" w:rsidRPr="00000000">
        <w:rPr>
          <w:b w:val="1"/>
          <w:rtl w:val="0"/>
        </w:rPr>
        <w:t xml:space="preserve">3rd line</w:t>
      </w:r>
      <w:r w:rsidDel="00000000" w:rsidR="00000000" w:rsidRPr="00000000">
        <w:rPr>
          <w:rtl w:val="0"/>
        </w:rPr>
        <w:t xml:space="preserve">, </w:t>
      </w:r>
      <w:r w:rsidDel="00000000" w:rsidR="00000000" w:rsidRPr="00000000">
        <w:rPr>
          <w:b w:val="1"/>
          <w:rtl w:val="0"/>
        </w:rPr>
        <w:t xml:space="preserve">4th line</w:t>
      </w:r>
      <w:r w:rsidDel="00000000" w:rsidR="00000000" w:rsidRPr="00000000">
        <w:rPr>
          <w:rtl w:val="0"/>
        </w:rPr>
        <w:t xml:space="preserve"> for the </w:t>
      </w:r>
      <w:r w:rsidDel="00000000" w:rsidR="00000000" w:rsidRPr="00000000">
        <w:rPr>
          <w:b w:val="1"/>
          <w:rtl w:val="0"/>
        </w:rPr>
        <w:t xml:space="preserve">forwards</w:t>
      </w:r>
      <w:r w:rsidDel="00000000" w:rsidR="00000000" w:rsidRPr="00000000">
        <w:rPr>
          <w:rtl w:val="0"/>
        </w:rPr>
        <w:t xml:space="preserve">, and </w:t>
      </w:r>
      <w:r w:rsidDel="00000000" w:rsidR="00000000" w:rsidRPr="00000000">
        <w:rPr>
          <w:b w:val="1"/>
          <w:rtl w:val="0"/>
        </w:rPr>
        <w:t xml:space="preserve">1st pairing, 2nd pairing</w:t>
      </w:r>
      <w:r w:rsidDel="00000000" w:rsidR="00000000" w:rsidRPr="00000000">
        <w:rPr>
          <w:rtl w:val="0"/>
        </w:rPr>
        <w:t xml:space="preserve">, and </w:t>
      </w:r>
      <w:r w:rsidDel="00000000" w:rsidR="00000000" w:rsidRPr="00000000">
        <w:rPr>
          <w:b w:val="1"/>
          <w:rtl w:val="0"/>
        </w:rPr>
        <w:t xml:space="preserve">3rd pairing </w:t>
      </w:r>
      <w:r w:rsidDel="00000000" w:rsidR="00000000" w:rsidRPr="00000000">
        <w:rPr>
          <w:rtl w:val="0"/>
        </w:rPr>
        <w:t xml:space="preserve">for the </w:t>
      </w:r>
      <w:r w:rsidDel="00000000" w:rsidR="00000000" w:rsidRPr="00000000">
        <w:rPr>
          <w:b w:val="1"/>
          <w:rtl w:val="0"/>
        </w:rPr>
        <w:t xml:space="preserve">defensemen</w:t>
      </w:r>
      <w:r w:rsidDel="00000000" w:rsidR="00000000" w:rsidRPr="00000000">
        <w:rPr>
          <w:rtl w:val="0"/>
        </w:rPr>
        <w:t xml:space="preserve">. The smaller numbers typically refer to higher skilled players, with greater expectations placed upon them. For example, a team’s </w:t>
      </w:r>
      <w:r w:rsidDel="00000000" w:rsidR="00000000" w:rsidRPr="00000000">
        <w:rPr>
          <w:b w:val="1"/>
          <w:rtl w:val="0"/>
        </w:rPr>
        <w:t xml:space="preserve">1st line</w:t>
      </w:r>
      <w:r w:rsidDel="00000000" w:rsidR="00000000" w:rsidRPr="00000000">
        <w:rPr>
          <w:rtl w:val="0"/>
        </w:rPr>
        <w:t xml:space="preserve"> may be the most relied upon group of </w:t>
      </w:r>
      <w:r w:rsidDel="00000000" w:rsidR="00000000" w:rsidRPr="00000000">
        <w:rPr>
          <w:b w:val="1"/>
          <w:rtl w:val="0"/>
        </w:rPr>
        <w:t xml:space="preserve">forwards</w:t>
      </w:r>
      <w:r w:rsidDel="00000000" w:rsidR="00000000" w:rsidRPr="00000000">
        <w:rPr>
          <w:rtl w:val="0"/>
        </w:rPr>
        <w:t xml:space="preserve"> to score </w:t>
      </w:r>
      <w:r w:rsidDel="00000000" w:rsidR="00000000" w:rsidRPr="00000000">
        <w:rPr>
          <w:b w:val="1"/>
          <w:rtl w:val="0"/>
        </w:rPr>
        <w:t xml:space="preserve">goals</w:t>
      </w:r>
      <w:r w:rsidDel="00000000" w:rsidR="00000000" w:rsidRPr="00000000">
        <w:rPr>
          <w:rtl w:val="0"/>
        </w:rPr>
        <w:t xml:space="preserve">, whereas the </w:t>
      </w:r>
      <w:r w:rsidDel="00000000" w:rsidR="00000000" w:rsidRPr="00000000">
        <w:rPr>
          <w:b w:val="1"/>
          <w:rtl w:val="0"/>
        </w:rPr>
        <w:t xml:space="preserve">4th line </w:t>
      </w:r>
      <w:r w:rsidDel="00000000" w:rsidR="00000000" w:rsidRPr="00000000">
        <w:rPr>
          <w:rtl w:val="0"/>
        </w:rPr>
        <w:t xml:space="preserve">may be tasked with </w:t>
      </w:r>
      <w:r w:rsidDel="00000000" w:rsidR="00000000" w:rsidRPr="00000000">
        <w:rPr>
          <w:b w:val="1"/>
          <w:rtl w:val="0"/>
        </w:rPr>
        <w:t xml:space="preserve">checking </w:t>
      </w:r>
      <w:r w:rsidDel="00000000" w:rsidR="00000000" w:rsidRPr="00000000">
        <w:rPr>
          <w:rtl w:val="0"/>
        </w:rPr>
        <w:t xml:space="preserve">(discussed later) and wearing down the opponents rather than scoring. This is more of a colloquial definition however, as </w:t>
      </w:r>
      <w:r w:rsidDel="00000000" w:rsidR="00000000" w:rsidRPr="00000000">
        <w:rPr>
          <w:b w:val="1"/>
          <w:rtl w:val="0"/>
        </w:rPr>
        <w:t xml:space="preserve">lines </w:t>
      </w:r>
      <w:r w:rsidDel="00000000" w:rsidR="00000000" w:rsidRPr="00000000">
        <w:rPr>
          <w:rtl w:val="0"/>
        </w:rPr>
        <w:t xml:space="preserve">are often </w:t>
      </w:r>
      <w:r w:rsidDel="00000000" w:rsidR="00000000" w:rsidRPr="00000000">
        <w:rPr>
          <w:b w:val="1"/>
          <w:rtl w:val="0"/>
        </w:rPr>
        <w:t xml:space="preserve">“juggled”</w:t>
      </w:r>
      <w:r w:rsidDel="00000000" w:rsidR="00000000" w:rsidRPr="00000000">
        <w:rPr>
          <w:rtl w:val="0"/>
        </w:rPr>
        <w:t xml:space="preserve"> (i.e. players are swapped around) in an attempt to find players that have good chemistry with each other. This can lead to situations where previously low skill </w:t>
      </w:r>
      <w:r w:rsidDel="00000000" w:rsidR="00000000" w:rsidRPr="00000000">
        <w:rPr>
          <w:b w:val="1"/>
          <w:rtl w:val="0"/>
        </w:rPr>
        <w:t xml:space="preserve">4th line </w:t>
      </w:r>
      <w:r w:rsidDel="00000000" w:rsidR="00000000" w:rsidRPr="00000000">
        <w:rPr>
          <w:rtl w:val="0"/>
        </w:rPr>
        <w:t xml:space="preserve">players find themselves having great chemistry with players on the </w:t>
      </w:r>
      <w:r w:rsidDel="00000000" w:rsidR="00000000" w:rsidRPr="00000000">
        <w:rPr>
          <w:b w:val="1"/>
          <w:rtl w:val="0"/>
        </w:rPr>
        <w:t xml:space="preserve">1st line </w:t>
      </w:r>
      <w:r w:rsidDel="00000000" w:rsidR="00000000" w:rsidRPr="00000000">
        <w:rPr>
          <w:rtl w:val="0"/>
        </w:rPr>
        <w:t xml:space="preserve">and scoring way beyond what their historical performances may suggest. The same is true with </w:t>
      </w:r>
      <w:r w:rsidDel="00000000" w:rsidR="00000000" w:rsidRPr="00000000">
        <w:rPr>
          <w:b w:val="1"/>
          <w:rtl w:val="0"/>
        </w:rPr>
        <w:t xml:space="preserve">defensemen</w:t>
      </w:r>
      <w:r w:rsidDel="00000000" w:rsidR="00000000" w:rsidRPr="00000000">
        <w:rPr>
          <w:rtl w:val="0"/>
        </w:rPr>
        <w:t xml:space="preserve">, but because their primary objective is to prevent the opposition from scoring, less emphasis is placed on their offensive abilities.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The </w:t>
      </w:r>
      <w:r w:rsidDel="00000000" w:rsidR="00000000" w:rsidRPr="00000000">
        <w:rPr>
          <w:b w:val="1"/>
          <w:rtl w:val="0"/>
        </w:rPr>
        <w:t xml:space="preserve">goaltender</w:t>
      </w:r>
      <w:r w:rsidDel="00000000" w:rsidR="00000000" w:rsidRPr="00000000">
        <w:rPr>
          <w:rtl w:val="0"/>
        </w:rPr>
        <w:t xml:space="preserve"> plays a special role in hockey, and stays in their net the whole game with a few exceptions. They are outfitted with a larger stick, a catching glove, and more protective padding to block pucks from entering the net. A team generally has a </w:t>
      </w:r>
      <w:r w:rsidDel="00000000" w:rsidR="00000000" w:rsidRPr="00000000">
        <w:rPr>
          <w:b w:val="1"/>
          <w:rtl w:val="0"/>
        </w:rPr>
        <w:t xml:space="preserve">starting goaltender</w:t>
      </w:r>
      <w:r w:rsidDel="00000000" w:rsidR="00000000" w:rsidRPr="00000000">
        <w:rPr>
          <w:rtl w:val="0"/>
        </w:rPr>
        <w:t xml:space="preserve">, which is their best </w:t>
      </w:r>
      <w:r w:rsidDel="00000000" w:rsidR="00000000" w:rsidRPr="00000000">
        <w:rPr>
          <w:b w:val="1"/>
          <w:rtl w:val="0"/>
        </w:rPr>
        <w:t xml:space="preserve">goaltender </w:t>
      </w:r>
      <w:r w:rsidDel="00000000" w:rsidR="00000000" w:rsidRPr="00000000">
        <w:rPr>
          <w:rtl w:val="0"/>
        </w:rPr>
        <w:t xml:space="preserve">that they expect to </w:t>
      </w:r>
      <w:r w:rsidDel="00000000" w:rsidR="00000000" w:rsidRPr="00000000">
        <w:rPr>
          <w:b w:val="1"/>
          <w:rtl w:val="0"/>
        </w:rPr>
        <w:t xml:space="preserve">start</w:t>
      </w:r>
      <w:r w:rsidDel="00000000" w:rsidR="00000000" w:rsidRPr="00000000">
        <w:rPr>
          <w:rtl w:val="0"/>
        </w:rPr>
        <w:t xml:space="preserve"> most of their games with. Teams also have a </w:t>
      </w:r>
      <w:r w:rsidDel="00000000" w:rsidR="00000000" w:rsidRPr="00000000">
        <w:rPr>
          <w:b w:val="1"/>
          <w:rtl w:val="0"/>
        </w:rPr>
        <w:t xml:space="preserve">backup goaltender</w:t>
      </w:r>
      <w:r w:rsidDel="00000000" w:rsidR="00000000" w:rsidRPr="00000000">
        <w:rPr>
          <w:rtl w:val="0"/>
        </w:rPr>
        <w:t xml:space="preserve">, which often plays when the </w:t>
      </w:r>
      <w:r w:rsidDel="00000000" w:rsidR="00000000" w:rsidRPr="00000000">
        <w:rPr>
          <w:b w:val="1"/>
          <w:rtl w:val="0"/>
        </w:rPr>
        <w:t xml:space="preserve">starting goaltender </w:t>
      </w:r>
      <w:r w:rsidDel="00000000" w:rsidR="00000000" w:rsidRPr="00000000">
        <w:rPr>
          <w:rtl w:val="0"/>
        </w:rPr>
        <w:t xml:space="preserve">needs to rest or is injured. Again, humans are subject to huge variances in their performance and sometimes a </w:t>
      </w:r>
      <w:r w:rsidDel="00000000" w:rsidR="00000000" w:rsidRPr="00000000">
        <w:rPr>
          <w:b w:val="1"/>
          <w:rtl w:val="0"/>
        </w:rPr>
        <w:t xml:space="preserve">backup goaltender </w:t>
      </w:r>
      <w:r w:rsidDel="00000000" w:rsidR="00000000" w:rsidRPr="00000000">
        <w:rPr>
          <w:rtl w:val="0"/>
        </w:rPr>
        <w:t xml:space="preserve">finds themselves outplaying a </w:t>
      </w:r>
      <w:r w:rsidDel="00000000" w:rsidR="00000000" w:rsidRPr="00000000">
        <w:rPr>
          <w:b w:val="1"/>
          <w:rtl w:val="0"/>
        </w:rPr>
        <w:t xml:space="preserve">starting goaltender</w:t>
      </w:r>
      <w:r w:rsidDel="00000000" w:rsidR="00000000" w:rsidRPr="00000000">
        <w:rPr>
          <w:rtl w:val="0"/>
        </w:rPr>
        <w:t xml:space="preserve">, and supplanting them.</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To help make this a bit more concrete, below is an example of a typical game-day roster. This was the Montreal Canadiens’ projected roster for Game 5 of the 2021 Stanley Cup Finals.</w:t>
      </w:r>
    </w:p>
    <w:p w:rsidR="00000000" w:rsidDel="00000000" w:rsidP="00000000" w:rsidRDefault="00000000" w:rsidRPr="00000000" w14:paraId="00000046">
      <w:pPr>
        <w:jc w:val="center"/>
        <w:rPr/>
      </w:pPr>
      <w:r w:rsidDel="00000000" w:rsidR="00000000" w:rsidRPr="00000000">
        <w:rPr/>
        <w:drawing>
          <wp:inline distB="114300" distT="114300" distL="114300" distR="114300">
            <wp:extent cx="4737100" cy="3817009"/>
            <wp:effectExtent b="0" l="0" r="0" t="0"/>
            <wp:docPr id="12" name="image7.png"/>
            <a:graphic>
              <a:graphicData uri="http://schemas.openxmlformats.org/drawingml/2006/picture">
                <pic:pic>
                  <pic:nvPicPr>
                    <pic:cNvPr id="0" name="image7.png"/>
                    <pic:cNvPicPr preferRelativeResize="0"/>
                  </pic:nvPicPr>
                  <pic:blipFill>
                    <a:blip r:embed="rId10"/>
                    <a:srcRect b="0" l="0" r="0" t="6729"/>
                    <a:stretch>
                      <a:fillRect/>
                    </a:stretch>
                  </pic:blipFill>
                  <pic:spPr>
                    <a:xfrm>
                      <a:off x="0" y="0"/>
                      <a:ext cx="4737100" cy="381700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References:</w:t>
      </w:r>
    </w:p>
    <w:p w:rsidR="00000000" w:rsidDel="00000000" w:rsidP="00000000" w:rsidRDefault="00000000" w:rsidRPr="00000000" w14:paraId="00000049">
      <w:pPr>
        <w:numPr>
          <w:ilvl w:val="0"/>
          <w:numId w:val="1"/>
        </w:numPr>
        <w:ind w:left="720" w:hanging="360"/>
      </w:pPr>
      <w:hyperlink r:id="rId11">
        <w:r w:rsidDel="00000000" w:rsidR="00000000" w:rsidRPr="00000000">
          <w:rPr>
            <w:color w:val="1155cc"/>
            <w:u w:val="single"/>
            <w:rtl w:val="0"/>
          </w:rPr>
          <w:t xml:space="preserve">Winger</w:t>
        </w:r>
      </w:hyperlink>
      <w:r w:rsidDel="00000000" w:rsidR="00000000" w:rsidRPr="00000000">
        <w:rPr>
          <w:rtl w:val="0"/>
        </w:rPr>
      </w:r>
    </w:p>
    <w:p w:rsidR="00000000" w:rsidDel="00000000" w:rsidP="00000000" w:rsidRDefault="00000000" w:rsidRPr="00000000" w14:paraId="0000004A">
      <w:pPr>
        <w:numPr>
          <w:ilvl w:val="0"/>
          <w:numId w:val="1"/>
        </w:numPr>
        <w:ind w:left="720" w:hanging="360"/>
      </w:pPr>
      <w:hyperlink r:id="rId12">
        <w:r w:rsidDel="00000000" w:rsidR="00000000" w:rsidRPr="00000000">
          <w:rPr>
            <w:color w:val="1155cc"/>
            <w:u w:val="single"/>
            <w:rtl w:val="0"/>
          </w:rPr>
          <w:t xml:space="preserve">Center</w:t>
        </w:r>
      </w:hyperlink>
      <w:r w:rsidDel="00000000" w:rsidR="00000000" w:rsidRPr="00000000">
        <w:rPr>
          <w:rtl w:val="0"/>
        </w:rPr>
      </w:r>
    </w:p>
    <w:p w:rsidR="00000000" w:rsidDel="00000000" w:rsidP="00000000" w:rsidRDefault="00000000" w:rsidRPr="00000000" w14:paraId="0000004B">
      <w:pPr>
        <w:numPr>
          <w:ilvl w:val="0"/>
          <w:numId w:val="1"/>
        </w:numPr>
        <w:ind w:left="720" w:hanging="360"/>
      </w:pPr>
      <w:hyperlink r:id="rId13">
        <w:r w:rsidDel="00000000" w:rsidR="00000000" w:rsidRPr="00000000">
          <w:rPr>
            <w:color w:val="1155cc"/>
            <w:u w:val="single"/>
            <w:rtl w:val="0"/>
          </w:rPr>
          <w:t xml:space="preserve">Defensemen</w:t>
        </w:r>
      </w:hyperlink>
      <w:r w:rsidDel="00000000" w:rsidR="00000000" w:rsidRPr="00000000">
        <w:rPr>
          <w:rtl w:val="0"/>
        </w:rPr>
      </w:r>
    </w:p>
    <w:p w:rsidR="00000000" w:rsidDel="00000000" w:rsidP="00000000" w:rsidRDefault="00000000" w:rsidRPr="00000000" w14:paraId="0000004C">
      <w:pPr>
        <w:numPr>
          <w:ilvl w:val="0"/>
          <w:numId w:val="1"/>
        </w:numPr>
        <w:ind w:left="720" w:hanging="360"/>
      </w:pPr>
      <w:hyperlink r:id="rId14">
        <w:r w:rsidDel="00000000" w:rsidR="00000000" w:rsidRPr="00000000">
          <w:rPr>
            <w:color w:val="1155cc"/>
            <w:u w:val="single"/>
            <w:rtl w:val="0"/>
          </w:rPr>
          <w:t xml:space="preserve">Goaltender</w:t>
        </w:r>
      </w:hyperlink>
      <w:r w:rsidDel="00000000" w:rsidR="00000000" w:rsidRPr="00000000">
        <w:rPr>
          <w:rtl w:val="0"/>
        </w:rPr>
      </w:r>
    </w:p>
    <w:p w:rsidR="00000000" w:rsidDel="00000000" w:rsidP="00000000" w:rsidRDefault="00000000" w:rsidRPr="00000000" w14:paraId="0000004D">
      <w:pPr>
        <w:pStyle w:val="Heading2"/>
        <w:rPr/>
      </w:pPr>
      <w:bookmarkStart w:colFirst="0" w:colLast="0" w:name="_gx4moqq749v5" w:id="5"/>
      <w:bookmarkEnd w:id="5"/>
      <w:r w:rsidDel="00000000" w:rsidR="00000000" w:rsidRPr="00000000">
        <w:rPr>
          <w:rtl w:val="0"/>
        </w:rPr>
        <w:t xml:space="preserve">Hockey Sticks</w:t>
        <w:br w:type="textWrapping"/>
      </w:r>
      <w:r w:rsidDel="00000000" w:rsidR="00000000" w:rsidRPr="00000000">
        <w:rPr/>
        <w:drawing>
          <wp:inline distB="114300" distT="114300" distL="114300" distR="114300">
            <wp:extent cx="5776098" cy="3412703"/>
            <wp:effectExtent b="0" l="0" r="0" t="0"/>
            <wp:docPr id="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76098" cy="341270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A slight aside on hockey sticks: players typically have a preferred handedness with their stick (i.e. they are left handed or right handed). This handedness impacts the shape of their stick and as a result which side they prefer to shoot the puck from. Because the stick blade is curved, this affects how a player might take a </w:t>
      </w:r>
      <w:r w:rsidDel="00000000" w:rsidR="00000000" w:rsidRPr="00000000">
        <w:rPr>
          <w:b w:val="1"/>
          <w:rtl w:val="0"/>
        </w:rPr>
        <w:t xml:space="preserve">faceoff </w:t>
      </w:r>
      <w:r w:rsidDel="00000000" w:rsidR="00000000" w:rsidRPr="00000000">
        <w:rPr>
          <w:rtl w:val="0"/>
        </w:rPr>
        <w:t xml:space="preserve">or shoot the puck in an attempt to score a </w:t>
      </w:r>
      <w:r w:rsidDel="00000000" w:rsidR="00000000" w:rsidRPr="00000000">
        <w:rPr>
          <w:b w:val="1"/>
          <w:rtl w:val="0"/>
        </w:rPr>
        <w:t xml:space="preserve">goal</w:t>
      </w:r>
      <w:r w:rsidDel="00000000" w:rsidR="00000000" w:rsidRPr="00000000">
        <w:rPr>
          <w:rtl w:val="0"/>
        </w:rPr>
        <w:t xml:space="preserve">. A player's handedness has a huge impact on plays because shooting on your </w:t>
      </w:r>
      <w:r w:rsidDel="00000000" w:rsidR="00000000" w:rsidRPr="00000000">
        <w:rPr>
          <w:b w:val="1"/>
          <w:rtl w:val="0"/>
        </w:rPr>
        <w:t xml:space="preserve">backhand</w:t>
      </w:r>
      <w:r w:rsidDel="00000000" w:rsidR="00000000" w:rsidRPr="00000000">
        <w:rPr>
          <w:rtl w:val="0"/>
        </w:rPr>
        <w:t xml:space="preserve"> (i.e. from the back of the blade) is usually far weaker and less accurate than from the front of the blade. Players can use this information in strategic ways, such as trying to push attacking players off their </w:t>
      </w:r>
      <w:r w:rsidDel="00000000" w:rsidR="00000000" w:rsidRPr="00000000">
        <w:rPr>
          <w:b w:val="1"/>
          <w:rtl w:val="0"/>
        </w:rPr>
        <w:t xml:space="preserve">forehand </w:t>
      </w:r>
      <w:r w:rsidDel="00000000" w:rsidR="00000000" w:rsidRPr="00000000">
        <w:rPr>
          <w:rtl w:val="0"/>
        </w:rPr>
        <w:t xml:space="preserve">to their </w:t>
      </w:r>
      <w:r w:rsidDel="00000000" w:rsidR="00000000" w:rsidRPr="00000000">
        <w:rPr>
          <w:b w:val="1"/>
          <w:rtl w:val="0"/>
        </w:rPr>
        <w:t xml:space="preserve">backhand </w:t>
      </w:r>
      <w:r w:rsidDel="00000000" w:rsidR="00000000" w:rsidRPr="00000000">
        <w:rPr>
          <w:rtl w:val="0"/>
        </w:rPr>
        <w:t xml:space="preserve">when </w:t>
      </w:r>
      <w:r w:rsidDel="00000000" w:rsidR="00000000" w:rsidRPr="00000000">
        <w:rPr>
          <w:b w:val="1"/>
          <w:rtl w:val="0"/>
        </w:rPr>
        <w:t xml:space="preserve">defending</w:t>
      </w:r>
      <w:r w:rsidDel="00000000" w:rsidR="00000000" w:rsidRPr="00000000">
        <w:rPr>
          <w:rtl w:val="0"/>
        </w:rPr>
        <w:t xml:space="preserve">. This also plays a big role in how effective a defenseman may be along the boards, and as a result coaches often try to deploy </w:t>
      </w:r>
      <w:r w:rsidDel="00000000" w:rsidR="00000000" w:rsidRPr="00000000">
        <w:rPr>
          <w:b w:val="1"/>
          <w:rtl w:val="0"/>
        </w:rPr>
        <w:t xml:space="preserve">defensemen </w:t>
      </w:r>
      <w:r w:rsidDel="00000000" w:rsidR="00000000" w:rsidRPr="00000000">
        <w:rPr>
          <w:rtl w:val="0"/>
        </w:rPr>
        <w:t xml:space="preserve">on their strong side (i.e. a right handed </w:t>
      </w:r>
      <w:r w:rsidDel="00000000" w:rsidR="00000000" w:rsidRPr="00000000">
        <w:rPr>
          <w:b w:val="1"/>
          <w:rtl w:val="0"/>
        </w:rPr>
        <w:t xml:space="preserve">defensemen</w:t>
      </w:r>
      <w:r w:rsidDel="00000000" w:rsidR="00000000" w:rsidRPr="00000000">
        <w:rPr>
          <w:rtl w:val="0"/>
        </w:rPr>
        <w:t xml:space="preserve"> on the right side). This could be an interesting feature to explore as the importance of handedness is always a source of debate in the hockey analytics community! </w:t>
      </w:r>
    </w:p>
    <w:p w:rsidR="00000000" w:rsidDel="00000000" w:rsidP="00000000" w:rsidRDefault="00000000" w:rsidRPr="00000000" w14:paraId="0000004F">
      <w:pPr>
        <w:pStyle w:val="Heading1"/>
        <w:rPr/>
      </w:pPr>
      <w:bookmarkStart w:colFirst="0" w:colLast="0" w:name="_tw3l0nwte332" w:id="6"/>
      <w:bookmarkEnd w:id="6"/>
      <w:r w:rsidDel="00000000" w:rsidR="00000000" w:rsidRPr="00000000">
        <w:rPr>
          <w:rtl w:val="0"/>
        </w:rPr>
        <w:t xml:space="preserve">Gameplay</w:t>
      </w:r>
    </w:p>
    <w:p w:rsidR="00000000" w:rsidDel="00000000" w:rsidP="00000000" w:rsidRDefault="00000000" w:rsidRPr="00000000" w14:paraId="00000050">
      <w:pPr>
        <w:pStyle w:val="Heading2"/>
        <w:rPr/>
      </w:pPr>
      <w:bookmarkStart w:colFirst="0" w:colLast="0" w:name="_wjhcsmewmlfj" w:id="7"/>
      <w:bookmarkEnd w:id="7"/>
      <w:r w:rsidDel="00000000" w:rsidR="00000000" w:rsidRPr="00000000">
        <w:rPr>
          <w:rtl w:val="0"/>
        </w:rPr>
        <w:t xml:space="preserve">Faceoff</w:t>
      </w:r>
    </w:p>
    <w:p w:rsidR="00000000" w:rsidDel="00000000" w:rsidP="00000000" w:rsidRDefault="00000000" w:rsidRPr="00000000" w14:paraId="00000051">
      <w:pPr>
        <w:rPr/>
      </w:pPr>
      <w:r w:rsidDel="00000000" w:rsidR="00000000" w:rsidRPr="00000000">
        <w:rPr>
          <w:rtl w:val="0"/>
        </w:rPr>
        <w:t xml:space="preserve">To begin </w:t>
      </w:r>
      <w:r w:rsidDel="00000000" w:rsidR="00000000" w:rsidRPr="00000000">
        <w:rPr>
          <w:b w:val="1"/>
          <w:rtl w:val="0"/>
        </w:rPr>
        <w:t xml:space="preserve">play</w:t>
      </w:r>
      <w:r w:rsidDel="00000000" w:rsidR="00000000" w:rsidRPr="00000000">
        <w:rPr>
          <w:rtl w:val="0"/>
        </w:rPr>
        <w:t xml:space="preserve"> </w:t>
      </w:r>
      <w:r w:rsidDel="00000000" w:rsidR="00000000" w:rsidRPr="00000000">
        <w:rPr>
          <w:rtl w:val="0"/>
        </w:rPr>
        <w:t xml:space="preserve">at the start of a </w:t>
      </w:r>
      <w:r w:rsidDel="00000000" w:rsidR="00000000" w:rsidRPr="00000000">
        <w:rPr>
          <w:b w:val="1"/>
          <w:rtl w:val="0"/>
        </w:rPr>
        <w:t xml:space="preserve">period</w:t>
      </w:r>
      <w:r w:rsidDel="00000000" w:rsidR="00000000" w:rsidRPr="00000000">
        <w:rPr>
          <w:rtl w:val="0"/>
        </w:rPr>
        <w:t xml:space="preserve"> or after a </w:t>
      </w:r>
      <w:r w:rsidDel="00000000" w:rsidR="00000000" w:rsidRPr="00000000">
        <w:rPr>
          <w:b w:val="1"/>
          <w:rtl w:val="0"/>
        </w:rPr>
        <w:t xml:space="preserve">stoppage</w:t>
      </w:r>
      <w:r w:rsidDel="00000000" w:rsidR="00000000" w:rsidRPr="00000000">
        <w:rPr>
          <w:rtl w:val="0"/>
        </w:rPr>
        <w:t xml:space="preserve">, two players, one from each team, will line up and have a </w:t>
      </w:r>
      <w:r w:rsidDel="00000000" w:rsidR="00000000" w:rsidRPr="00000000">
        <w:rPr>
          <w:b w:val="1"/>
          <w:rtl w:val="0"/>
        </w:rPr>
        <w:t xml:space="preserve">faceoff </w:t>
      </w:r>
      <w:r w:rsidDel="00000000" w:rsidR="00000000" w:rsidRPr="00000000">
        <w:rPr>
          <w:rtl w:val="0"/>
        </w:rPr>
        <w:t xml:space="preserve">in an attempt to control the puck. The </w:t>
      </w:r>
      <w:r w:rsidDel="00000000" w:rsidR="00000000" w:rsidRPr="00000000">
        <w:rPr>
          <w:b w:val="1"/>
          <w:rtl w:val="0"/>
        </w:rPr>
        <w:t xml:space="preserve">puck</w:t>
      </w:r>
      <w:r w:rsidDel="00000000" w:rsidR="00000000" w:rsidRPr="00000000">
        <w:rPr>
          <w:rtl w:val="0"/>
        </w:rPr>
        <w:t xml:space="preserve"> is dropped by an official, and then the players fight to control the </w:t>
      </w:r>
      <w:r w:rsidDel="00000000" w:rsidR="00000000" w:rsidRPr="00000000">
        <w:rPr>
          <w:b w:val="1"/>
          <w:rtl w:val="0"/>
        </w:rPr>
        <w:t xml:space="preserve">puck</w:t>
      </w:r>
      <w:r w:rsidDel="00000000" w:rsidR="00000000" w:rsidRPr="00000000">
        <w:rPr>
          <w:rtl w:val="0"/>
        </w:rPr>
        <w:t xml:space="preserve"> and </w:t>
      </w:r>
      <w:r w:rsidDel="00000000" w:rsidR="00000000" w:rsidRPr="00000000">
        <w:rPr>
          <w:b w:val="1"/>
          <w:rtl w:val="0"/>
        </w:rPr>
        <w:t xml:space="preserve">play</w:t>
      </w:r>
      <w:r w:rsidDel="00000000" w:rsidR="00000000" w:rsidRPr="00000000">
        <w:rPr>
          <w:rtl w:val="0"/>
        </w:rPr>
        <w:t xml:space="preserve"> begins.</w:t>
      </w:r>
    </w:p>
    <w:p w:rsidR="00000000" w:rsidDel="00000000" w:rsidP="00000000" w:rsidRDefault="00000000" w:rsidRPr="00000000" w14:paraId="00000052">
      <w:pPr>
        <w:jc w:val="center"/>
        <w:rPr/>
      </w:pPr>
      <w:r w:rsidDel="00000000" w:rsidR="00000000" w:rsidRPr="00000000">
        <w:rPr/>
        <w:drawing>
          <wp:inline distB="114300" distT="114300" distL="114300" distR="114300">
            <wp:extent cx="4699000" cy="2643188"/>
            <wp:effectExtent b="0" l="0" r="0" t="0"/>
            <wp:docPr id="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699000"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i w:val="1"/>
        </w:rPr>
      </w:pPr>
      <w:r w:rsidDel="00000000" w:rsidR="00000000" w:rsidRPr="00000000">
        <w:rPr>
          <w:i w:val="1"/>
          <w:rtl w:val="0"/>
        </w:rPr>
        <w:t xml:space="preserve">A faceoff between two players</w:t>
      </w:r>
    </w:p>
    <w:p w:rsidR="00000000" w:rsidDel="00000000" w:rsidP="00000000" w:rsidRDefault="00000000" w:rsidRPr="00000000" w14:paraId="00000054">
      <w:pPr>
        <w:pStyle w:val="Heading2"/>
        <w:rPr/>
      </w:pPr>
      <w:bookmarkStart w:colFirst="0" w:colLast="0" w:name="_61a246cl90d4" w:id="8"/>
      <w:bookmarkEnd w:id="8"/>
      <w:r w:rsidDel="00000000" w:rsidR="00000000" w:rsidRPr="00000000">
        <w:rPr>
          <w:rtl w:val="0"/>
        </w:rPr>
        <w:t xml:space="preserve">Goals</w:t>
      </w:r>
    </w:p>
    <w:p w:rsidR="00000000" w:rsidDel="00000000" w:rsidP="00000000" w:rsidRDefault="00000000" w:rsidRPr="00000000" w14:paraId="00000055">
      <w:pPr>
        <w:rPr/>
      </w:pPr>
      <w:r w:rsidDel="00000000" w:rsidR="00000000" w:rsidRPr="00000000">
        <w:rPr>
          <w:rtl w:val="0"/>
        </w:rPr>
        <w:t xml:space="preserve">A goal is scored if the </w:t>
      </w:r>
      <w:r w:rsidDel="00000000" w:rsidR="00000000" w:rsidRPr="00000000">
        <w:rPr>
          <w:b w:val="1"/>
          <w:rtl w:val="0"/>
        </w:rPr>
        <w:t xml:space="preserve">puck</w:t>
      </w:r>
      <w:r w:rsidDel="00000000" w:rsidR="00000000" w:rsidRPr="00000000">
        <w:rPr>
          <w:rtl w:val="0"/>
        </w:rPr>
        <w:t xml:space="preserve"> completely crosses the </w:t>
      </w:r>
      <w:r w:rsidDel="00000000" w:rsidR="00000000" w:rsidRPr="00000000">
        <w:rPr>
          <w:b w:val="1"/>
          <w:rtl w:val="0"/>
        </w:rPr>
        <w:t xml:space="preserve">goal line </w:t>
      </w:r>
      <w:r w:rsidDel="00000000" w:rsidR="00000000" w:rsidRPr="00000000">
        <w:rPr>
          <w:rtl w:val="0"/>
        </w:rPr>
        <w:t xml:space="preserve">in the opponents </w:t>
      </w:r>
      <w:r w:rsidDel="00000000" w:rsidR="00000000" w:rsidRPr="00000000">
        <w:rPr>
          <w:b w:val="1"/>
          <w:rtl w:val="0"/>
        </w:rPr>
        <w:t xml:space="preserve">net. </w:t>
      </w:r>
      <w:r w:rsidDel="00000000" w:rsidR="00000000" w:rsidRPr="00000000">
        <w:rPr>
          <w:rtl w:val="0"/>
        </w:rPr>
        <w:t xml:space="preserve">If the </w:t>
      </w:r>
      <w:r w:rsidDel="00000000" w:rsidR="00000000" w:rsidRPr="00000000">
        <w:rPr>
          <w:i w:val="1"/>
          <w:rtl w:val="0"/>
        </w:rPr>
        <w:t xml:space="preserve">entire</w:t>
      </w:r>
      <w:r w:rsidDel="00000000" w:rsidR="00000000" w:rsidRPr="00000000">
        <w:rPr>
          <w:rtl w:val="0"/>
        </w:rPr>
        <w:t xml:space="preserve"> puck is not completely over the line, it does not count as a </w:t>
      </w:r>
      <w:r w:rsidDel="00000000" w:rsidR="00000000" w:rsidRPr="00000000">
        <w:rPr>
          <w:b w:val="1"/>
          <w:rtl w:val="0"/>
        </w:rPr>
        <w:t xml:space="preserve">goal.</w:t>
      </w:r>
      <w:r w:rsidDel="00000000" w:rsidR="00000000" w:rsidRPr="00000000">
        <w:rPr>
          <w:rtl w:val="0"/>
        </w:rPr>
        <w:t xml:space="preserve"> </w:t>
      </w:r>
      <w:r w:rsidDel="00000000" w:rsidR="00000000" w:rsidRPr="00000000">
        <w:rPr>
          <w:b w:val="1"/>
          <w:rtl w:val="0"/>
        </w:rPr>
        <w:t xml:space="preserve">Goals</w:t>
      </w:r>
      <w:r w:rsidDel="00000000" w:rsidR="00000000" w:rsidRPr="00000000">
        <w:rPr>
          <w:rtl w:val="0"/>
        </w:rPr>
        <w:t xml:space="preserve"> can be scored in a variety of ways, but there are a few restrictions as to what is and isn’t allowed. Specifically:</w:t>
      </w:r>
    </w:p>
    <w:p w:rsidR="00000000" w:rsidDel="00000000" w:rsidP="00000000" w:rsidRDefault="00000000" w:rsidRPr="00000000" w14:paraId="00000056">
      <w:pPr>
        <w:numPr>
          <w:ilvl w:val="0"/>
          <w:numId w:val="11"/>
        </w:numPr>
        <w:ind w:left="720" w:hanging="360"/>
        <w:rPr>
          <w:u w:val="none"/>
        </w:rPr>
      </w:pPr>
      <w:r w:rsidDel="00000000" w:rsidR="00000000" w:rsidRPr="00000000">
        <w:rPr>
          <w:rtl w:val="0"/>
        </w:rPr>
        <w:t xml:space="preserve">A </w:t>
      </w:r>
      <w:r w:rsidDel="00000000" w:rsidR="00000000" w:rsidRPr="00000000">
        <w:rPr>
          <w:b w:val="1"/>
          <w:rtl w:val="0"/>
        </w:rPr>
        <w:t xml:space="preserve">goal </w:t>
      </w:r>
      <w:r w:rsidDel="00000000" w:rsidR="00000000" w:rsidRPr="00000000">
        <w:rPr>
          <w:rtl w:val="0"/>
        </w:rPr>
        <w:t xml:space="preserve">cannot be scored by a </w:t>
      </w:r>
      <w:r w:rsidDel="00000000" w:rsidR="00000000" w:rsidRPr="00000000">
        <w:rPr>
          <w:b w:val="1"/>
          <w:rtl w:val="0"/>
        </w:rPr>
        <w:t xml:space="preserve">stick</w:t>
      </w:r>
      <w:r w:rsidDel="00000000" w:rsidR="00000000" w:rsidRPr="00000000">
        <w:rPr>
          <w:rtl w:val="0"/>
        </w:rPr>
        <w:t xml:space="preserve"> above the </w:t>
      </w:r>
      <w:r w:rsidDel="00000000" w:rsidR="00000000" w:rsidRPr="00000000">
        <w:rPr>
          <w:b w:val="1"/>
          <w:rtl w:val="0"/>
        </w:rPr>
        <w:t xml:space="preserve">crossbar </w:t>
      </w:r>
      <w:r w:rsidDel="00000000" w:rsidR="00000000" w:rsidRPr="00000000">
        <w:rPr>
          <w:rtl w:val="0"/>
        </w:rPr>
        <w:t xml:space="preserve">(top bar) of the </w:t>
      </w:r>
      <w:r w:rsidDel="00000000" w:rsidR="00000000" w:rsidRPr="00000000">
        <w:rPr>
          <w:b w:val="1"/>
          <w:rtl w:val="0"/>
        </w:rPr>
        <w:t xml:space="preserve">net</w:t>
      </w:r>
      <w:r w:rsidDel="00000000" w:rsidR="00000000" w:rsidRPr="00000000">
        <w:rPr>
          <w:rtl w:val="0"/>
        </w:rPr>
        <w:t xml:space="preserve">; this is known as a </w:t>
      </w:r>
      <w:r w:rsidDel="00000000" w:rsidR="00000000" w:rsidRPr="00000000">
        <w:rPr>
          <w:b w:val="1"/>
          <w:rtl w:val="0"/>
        </w:rPr>
        <w:t xml:space="preserve">high stick</w:t>
      </w:r>
      <w:r w:rsidDel="00000000" w:rsidR="00000000" w:rsidRPr="00000000">
        <w:rPr>
          <w:rtl w:val="0"/>
        </w:rPr>
        <w:t xml:space="preserve">.</w:t>
      </w:r>
    </w:p>
    <w:p w:rsidR="00000000" w:rsidDel="00000000" w:rsidP="00000000" w:rsidRDefault="00000000" w:rsidRPr="00000000" w14:paraId="00000057">
      <w:pPr>
        <w:numPr>
          <w:ilvl w:val="0"/>
          <w:numId w:val="11"/>
        </w:numPr>
        <w:ind w:left="720" w:hanging="360"/>
        <w:rPr>
          <w:u w:val="none"/>
        </w:rPr>
      </w:pPr>
      <w:r w:rsidDel="00000000" w:rsidR="00000000" w:rsidRPr="00000000">
        <w:rPr>
          <w:rtl w:val="0"/>
        </w:rPr>
        <w:t xml:space="preserve">A </w:t>
      </w:r>
      <w:r w:rsidDel="00000000" w:rsidR="00000000" w:rsidRPr="00000000">
        <w:rPr>
          <w:b w:val="1"/>
          <w:rtl w:val="0"/>
        </w:rPr>
        <w:t xml:space="preserve">goal </w:t>
      </w:r>
      <w:r w:rsidDel="00000000" w:rsidR="00000000" w:rsidRPr="00000000">
        <w:rPr>
          <w:rtl w:val="0"/>
        </w:rPr>
        <w:t xml:space="preserve">cannot be </w:t>
      </w:r>
      <w:r w:rsidDel="00000000" w:rsidR="00000000" w:rsidRPr="00000000">
        <w:rPr>
          <w:i w:val="1"/>
          <w:rtl w:val="0"/>
        </w:rPr>
        <w:t xml:space="preserve">intentionally</w:t>
      </w:r>
      <w:r w:rsidDel="00000000" w:rsidR="00000000" w:rsidRPr="00000000">
        <w:rPr>
          <w:rtl w:val="0"/>
        </w:rPr>
        <w:t xml:space="preserve"> kicked in by an opposing player’s </w:t>
      </w:r>
      <w:r w:rsidDel="00000000" w:rsidR="00000000" w:rsidRPr="00000000">
        <w:rPr>
          <w:b w:val="1"/>
          <w:rtl w:val="0"/>
        </w:rPr>
        <w:t xml:space="preserve">skate</w:t>
      </w:r>
      <w:r w:rsidDel="00000000" w:rsidR="00000000" w:rsidRPr="00000000">
        <w:rPr>
          <w:rtl w:val="0"/>
        </w:rPr>
        <w:t xml:space="preserve">, but incidental kicking is acceptable. </w:t>
      </w:r>
    </w:p>
    <w:p w:rsidR="00000000" w:rsidDel="00000000" w:rsidP="00000000" w:rsidRDefault="00000000" w:rsidRPr="00000000" w14:paraId="00000058">
      <w:pPr>
        <w:numPr>
          <w:ilvl w:val="0"/>
          <w:numId w:val="11"/>
        </w:numPr>
        <w:ind w:left="720" w:hanging="360"/>
        <w:rPr>
          <w:u w:val="none"/>
        </w:rPr>
      </w:pPr>
      <w:r w:rsidDel="00000000" w:rsidR="00000000" w:rsidRPr="00000000">
        <w:rPr>
          <w:rtl w:val="0"/>
        </w:rPr>
        <w:t xml:space="preserve">Opposing players cannot make contact with the </w:t>
      </w:r>
      <w:r w:rsidDel="00000000" w:rsidR="00000000" w:rsidRPr="00000000">
        <w:rPr>
          <w:b w:val="1"/>
          <w:rtl w:val="0"/>
        </w:rPr>
        <w:t xml:space="preserve">goaltender </w:t>
      </w:r>
      <w:r w:rsidDel="00000000" w:rsidR="00000000" w:rsidRPr="00000000">
        <w:rPr>
          <w:rtl w:val="0"/>
        </w:rPr>
        <w:t xml:space="preserve">within their </w:t>
      </w:r>
      <w:r w:rsidDel="00000000" w:rsidR="00000000" w:rsidRPr="00000000">
        <w:rPr>
          <w:b w:val="1"/>
          <w:rtl w:val="0"/>
        </w:rPr>
        <w:t xml:space="preserve">goal crease </w:t>
      </w:r>
      <w:r w:rsidDel="00000000" w:rsidR="00000000" w:rsidRPr="00000000">
        <w:rPr>
          <w:rtl w:val="0"/>
        </w:rPr>
        <w:t xml:space="preserve">(the blue paint in front of the </w:t>
      </w:r>
      <w:r w:rsidDel="00000000" w:rsidR="00000000" w:rsidRPr="00000000">
        <w:rPr>
          <w:b w:val="1"/>
          <w:rtl w:val="0"/>
        </w:rPr>
        <w:t xml:space="preserve">net</w:t>
      </w:r>
      <w:r w:rsidDel="00000000" w:rsidR="00000000" w:rsidRPr="00000000">
        <w:rPr>
          <w:rtl w:val="0"/>
        </w:rPr>
        <w:t xml:space="preserve">). This is known as </w:t>
      </w:r>
      <w:r w:rsidDel="00000000" w:rsidR="00000000" w:rsidRPr="00000000">
        <w:rPr>
          <w:b w:val="1"/>
          <w:rtl w:val="0"/>
        </w:rPr>
        <w:t xml:space="preserve">goaltender interference</w:t>
      </w:r>
      <w:r w:rsidDel="00000000" w:rsidR="00000000" w:rsidRPr="00000000">
        <w:rPr>
          <w:rtl w:val="0"/>
        </w:rPr>
        <w:t xml:space="preserve">. </w:t>
      </w:r>
    </w:p>
    <w:p w:rsidR="00000000" w:rsidDel="00000000" w:rsidP="00000000" w:rsidRDefault="00000000" w:rsidRPr="00000000" w14:paraId="00000059">
      <w:pPr>
        <w:ind w:left="720" w:firstLine="0"/>
        <w:rPr/>
      </w:pPr>
      <w:r w:rsidDel="00000000" w:rsidR="00000000" w:rsidRPr="00000000">
        <w:rPr>
          <w:rtl w:val="0"/>
        </w:rPr>
      </w:r>
    </w:p>
    <w:p w:rsidR="00000000" w:rsidDel="00000000" w:rsidP="00000000" w:rsidRDefault="00000000" w:rsidRPr="00000000" w14:paraId="0000005A">
      <w:pPr>
        <w:jc w:val="center"/>
        <w:rPr/>
      </w:pPr>
      <w:r w:rsidDel="00000000" w:rsidR="00000000" w:rsidRPr="00000000">
        <w:rPr/>
        <w:drawing>
          <wp:inline distB="114300" distT="114300" distL="114300" distR="114300">
            <wp:extent cx="2695575" cy="2181225"/>
            <wp:effectExtent b="0" l="0" r="0" t="0"/>
            <wp:docPr id="13" name="image13.png"/>
            <a:graphic>
              <a:graphicData uri="http://schemas.openxmlformats.org/drawingml/2006/picture">
                <pic:pic>
                  <pic:nvPicPr>
                    <pic:cNvPr id="0" name="image13.png"/>
                    <pic:cNvPicPr preferRelativeResize="0"/>
                  </pic:nvPicPr>
                  <pic:blipFill>
                    <a:blip r:embed="rId17"/>
                    <a:srcRect b="0" l="9245" r="37358" t="19642"/>
                    <a:stretch>
                      <a:fillRect/>
                    </a:stretch>
                  </pic:blipFill>
                  <pic:spPr>
                    <a:xfrm>
                      <a:off x="0" y="0"/>
                      <a:ext cx="2695575" cy="2181225"/>
                    </a:xfrm>
                    <a:prstGeom prst="rect"/>
                    <a:ln/>
                  </pic:spPr>
                </pic:pic>
              </a:graphicData>
            </a:graphic>
          </wp:inline>
        </w:drawing>
      </w:r>
      <w:r w:rsidDel="00000000" w:rsidR="00000000" w:rsidRPr="00000000">
        <w:rPr/>
        <mc:AlternateContent>
          <mc:Choice Requires="wpg">
            <w:drawing>
              <wp:inline distB="114300" distT="114300" distL="114300" distR="114300">
                <wp:extent cx="1527754" cy="2176463"/>
                <wp:effectExtent b="0" l="0" r="0" t="0"/>
                <wp:docPr id="1" name=""/>
                <a:graphic>
                  <a:graphicData uri="http://schemas.microsoft.com/office/word/2010/wordprocessingGroup">
                    <wpg:wgp>
                      <wpg:cNvGrpSpPr/>
                      <wpg:grpSpPr>
                        <a:xfrm>
                          <a:off x="3050850" y="223475"/>
                          <a:ext cx="1527754" cy="2176463"/>
                          <a:chOff x="3050850" y="223475"/>
                          <a:chExt cx="3080050" cy="4391725"/>
                        </a:xfrm>
                      </wpg:grpSpPr>
                      <pic:pic>
                        <pic:nvPicPr>
                          <pic:cNvPr id="2" name="Shape 2"/>
                          <pic:cNvPicPr preferRelativeResize="0"/>
                        </pic:nvPicPr>
                        <pic:blipFill rotWithShape="1">
                          <a:blip r:embed="rId17">
                            <a:alphaModFix/>
                          </a:blip>
                          <a:srcRect b="30753" l="26292" r="65572" t="47673"/>
                          <a:stretch/>
                        </pic:blipFill>
                        <pic:spPr>
                          <a:xfrm>
                            <a:off x="3050875" y="223475"/>
                            <a:ext cx="3080025" cy="4391700"/>
                          </a:xfrm>
                          <a:prstGeom prst="rect">
                            <a:avLst/>
                          </a:prstGeom>
                          <a:noFill/>
                          <a:ln>
                            <a:noFill/>
                          </a:ln>
                        </pic:spPr>
                      </pic:pic>
                      <wps:wsp>
                        <wps:cNvSpPr/>
                        <wps:cNvPr id="3" name="Shape 3"/>
                        <wps:spPr>
                          <a:xfrm>
                            <a:off x="4381700" y="2118125"/>
                            <a:ext cx="408300" cy="431400"/>
                          </a:xfrm>
                          <a:prstGeom prst="ellipse">
                            <a:avLst/>
                          </a:prstGeom>
                          <a:noFill/>
                          <a:ln cap="flat" cmpd="sng" w="2857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4683200" y="456500"/>
                            <a:ext cx="38700" cy="3925500"/>
                          </a:xfrm>
                          <a:prstGeom prst="straightConnector1">
                            <a:avLst/>
                          </a:prstGeom>
                          <a:noFill/>
                          <a:ln cap="flat" cmpd="sng" w="28575">
                            <a:solidFill>
                              <a:srgbClr val="FF0000"/>
                            </a:solidFill>
                            <a:prstDash val="dot"/>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527754" cy="2176463"/>
                <wp:effectExtent b="0" l="0" r="0" t="0"/>
                <wp:docPr id="1" name="image14.png"/>
                <a:graphic>
                  <a:graphicData uri="http://schemas.openxmlformats.org/drawingml/2006/picture">
                    <pic:pic>
                      <pic:nvPicPr>
                        <pic:cNvPr id="0" name="image14.png"/>
                        <pic:cNvPicPr preferRelativeResize="0"/>
                      </pic:nvPicPr>
                      <pic:blipFill>
                        <a:blip r:embed="rId18"/>
                        <a:srcRect/>
                        <a:stretch>
                          <a:fillRect/>
                        </a:stretch>
                      </pic:blipFill>
                      <pic:spPr>
                        <a:xfrm>
                          <a:off x="0" y="0"/>
                          <a:ext cx="1527754" cy="21764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B">
      <w:pPr>
        <w:jc w:val="center"/>
        <w:rPr/>
      </w:pPr>
      <w:r w:rsidDel="00000000" w:rsidR="00000000" w:rsidRPr="00000000">
        <w:rPr>
          <w:i w:val="1"/>
          <w:rtl w:val="0"/>
        </w:rPr>
        <w:t xml:space="preserve">Close, but no goal! The puck was not completely over the red line.</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vertAlign w:val="superscript"/>
        </w:rPr>
      </w:pPr>
      <w:r w:rsidDel="00000000" w:rsidR="00000000" w:rsidRPr="00000000">
        <w:rPr>
          <w:rtl w:val="0"/>
        </w:rPr>
        <w:t xml:space="preserve">When a team scores a </w:t>
      </w:r>
      <w:r w:rsidDel="00000000" w:rsidR="00000000" w:rsidRPr="00000000">
        <w:rPr>
          <w:b w:val="1"/>
          <w:rtl w:val="0"/>
        </w:rPr>
        <w:t xml:space="preserve">goal</w:t>
      </w:r>
      <w:r w:rsidDel="00000000" w:rsidR="00000000" w:rsidRPr="00000000">
        <w:rPr>
          <w:rtl w:val="0"/>
        </w:rPr>
        <w:t xml:space="preserve">, play resumes by taking a </w:t>
      </w:r>
      <w:r w:rsidDel="00000000" w:rsidR="00000000" w:rsidRPr="00000000">
        <w:rPr>
          <w:b w:val="1"/>
          <w:rtl w:val="0"/>
        </w:rPr>
        <w:t xml:space="preserve">faceoff</w:t>
      </w:r>
      <w:r w:rsidDel="00000000" w:rsidR="00000000" w:rsidRPr="00000000">
        <w:rPr>
          <w:rtl w:val="0"/>
        </w:rPr>
        <w:t xml:space="preserve"> at </w:t>
      </w:r>
      <w:r w:rsidDel="00000000" w:rsidR="00000000" w:rsidRPr="00000000">
        <w:rPr>
          <w:b w:val="1"/>
          <w:rtl w:val="0"/>
        </w:rPr>
        <w:t xml:space="preserve">center ice</w:t>
      </w:r>
      <w:r w:rsidDel="00000000" w:rsidR="00000000" w:rsidRPr="00000000">
        <w:rPr>
          <w:rtl w:val="0"/>
        </w:rPr>
        <w:t xml:space="preserve">. </w:t>
      </w:r>
      <w:r w:rsidDel="00000000" w:rsidR="00000000" w:rsidRPr="00000000">
        <w:rPr>
          <w:b w:val="1"/>
          <w:rtl w:val="0"/>
        </w:rPr>
        <w:t xml:space="preserve">Goals</w:t>
      </w:r>
      <w:r w:rsidDel="00000000" w:rsidR="00000000" w:rsidRPr="00000000">
        <w:rPr>
          <w:rtl w:val="0"/>
        </w:rPr>
        <w:t xml:space="preserve"> are one of the primary metrics tracked for each player over the course of a season, in addition to </w:t>
      </w:r>
      <w:r w:rsidDel="00000000" w:rsidR="00000000" w:rsidRPr="00000000">
        <w:rPr>
          <w:b w:val="1"/>
          <w:rtl w:val="0"/>
        </w:rPr>
        <w:t xml:space="preserve">assists </w:t>
      </w:r>
      <w:r w:rsidDel="00000000" w:rsidR="00000000" w:rsidRPr="00000000">
        <w:rPr>
          <w:rtl w:val="0"/>
        </w:rPr>
        <w:t xml:space="preserve">to a </w:t>
      </w:r>
      <w:r w:rsidDel="00000000" w:rsidR="00000000" w:rsidRPr="00000000">
        <w:rPr>
          <w:b w:val="1"/>
          <w:rtl w:val="0"/>
        </w:rPr>
        <w:t xml:space="preserve">goal</w:t>
      </w:r>
      <w:r w:rsidDel="00000000" w:rsidR="00000000" w:rsidRPr="00000000">
        <w:rPr>
          <w:rtl w:val="0"/>
        </w:rPr>
        <w:t xml:space="preserve">. The player who scored the </w:t>
      </w:r>
      <w:r w:rsidDel="00000000" w:rsidR="00000000" w:rsidRPr="00000000">
        <w:rPr>
          <w:b w:val="1"/>
          <w:rtl w:val="0"/>
        </w:rPr>
        <w:t xml:space="preserve">goal</w:t>
      </w:r>
      <w:r w:rsidDel="00000000" w:rsidR="00000000" w:rsidRPr="00000000">
        <w:rPr>
          <w:rtl w:val="0"/>
        </w:rPr>
        <w:t xml:space="preserve"> is credited with the goal, while the last two teammates who touched the puck prior to the goal-scorer are rewarded with an </w:t>
      </w:r>
      <w:r w:rsidDel="00000000" w:rsidR="00000000" w:rsidRPr="00000000">
        <w:rPr>
          <w:b w:val="1"/>
          <w:rtl w:val="0"/>
        </w:rPr>
        <w:t xml:space="preserve">assist</w:t>
      </w:r>
      <w:r w:rsidDel="00000000" w:rsidR="00000000" w:rsidRPr="00000000">
        <w:rPr>
          <w:rtl w:val="0"/>
        </w:rPr>
        <w:t xml:space="preserve">. Both </w:t>
      </w:r>
      <w:r w:rsidDel="00000000" w:rsidR="00000000" w:rsidRPr="00000000">
        <w:rPr>
          <w:b w:val="1"/>
          <w:rtl w:val="0"/>
        </w:rPr>
        <w:t xml:space="preserve">goals </w:t>
      </w:r>
      <w:r w:rsidDel="00000000" w:rsidR="00000000" w:rsidRPr="00000000">
        <w:rPr>
          <w:rtl w:val="0"/>
        </w:rPr>
        <w:t xml:space="preserve">and </w:t>
      </w:r>
      <w:r w:rsidDel="00000000" w:rsidR="00000000" w:rsidRPr="00000000">
        <w:rPr>
          <w:b w:val="1"/>
          <w:rtl w:val="0"/>
        </w:rPr>
        <w:t xml:space="preserve">assists </w:t>
      </w:r>
      <w:r w:rsidDel="00000000" w:rsidR="00000000" w:rsidRPr="00000000">
        <w:rPr>
          <w:rtl w:val="0"/>
        </w:rPr>
        <w:t xml:space="preserve">count as </w:t>
      </w:r>
      <w:r w:rsidDel="00000000" w:rsidR="00000000" w:rsidRPr="00000000">
        <w:rPr>
          <w:b w:val="1"/>
          <w:rtl w:val="0"/>
        </w:rPr>
        <w:t xml:space="preserve">points</w:t>
      </w:r>
      <w:r w:rsidDel="00000000" w:rsidR="00000000" w:rsidRPr="00000000">
        <w:rPr>
          <w:rtl w:val="0"/>
        </w:rPr>
        <w:t xml:space="preserve"> that a player accumulates over a season, and so the total number of </w:t>
      </w:r>
      <w:r w:rsidDel="00000000" w:rsidR="00000000" w:rsidRPr="00000000">
        <w:rPr>
          <w:b w:val="1"/>
          <w:rtl w:val="0"/>
        </w:rPr>
        <w:t xml:space="preserve">points</w:t>
      </w:r>
      <w:r w:rsidDel="00000000" w:rsidR="00000000" w:rsidRPr="00000000">
        <w:rPr>
          <w:rtl w:val="0"/>
        </w:rPr>
        <w:t xml:space="preserve"> is simply the sum of </w:t>
      </w:r>
      <w:r w:rsidDel="00000000" w:rsidR="00000000" w:rsidRPr="00000000">
        <w:rPr>
          <w:b w:val="1"/>
          <w:rtl w:val="0"/>
        </w:rPr>
        <w:t xml:space="preserve">goals </w:t>
      </w:r>
      <w:r w:rsidDel="00000000" w:rsidR="00000000" w:rsidRPr="00000000">
        <w:rPr>
          <w:rtl w:val="0"/>
        </w:rPr>
        <w:t xml:space="preserve">and </w:t>
      </w:r>
      <w:r w:rsidDel="00000000" w:rsidR="00000000" w:rsidRPr="00000000">
        <w:rPr>
          <w:b w:val="1"/>
          <w:rtl w:val="0"/>
        </w:rPr>
        <w:t xml:space="preserve">assists</w:t>
      </w:r>
      <w:r w:rsidDel="00000000" w:rsidR="00000000" w:rsidRPr="00000000">
        <w:rPr>
          <w:rtl w:val="0"/>
        </w:rPr>
        <w:t xml:space="preserve">. The notion of </w:t>
      </w:r>
      <w:r w:rsidDel="00000000" w:rsidR="00000000" w:rsidRPr="00000000">
        <w:rPr>
          <w:b w:val="1"/>
          <w:rtl w:val="0"/>
        </w:rPr>
        <w:t xml:space="preserve">points</w:t>
      </w:r>
      <w:r w:rsidDel="00000000" w:rsidR="00000000" w:rsidRPr="00000000">
        <w:rPr>
          <w:rtl w:val="0"/>
        </w:rPr>
        <w:t xml:space="preserve"> is discussed in the </w:t>
      </w:r>
      <w:r w:rsidDel="00000000" w:rsidR="00000000" w:rsidRPr="00000000">
        <w:rPr>
          <w:i w:val="1"/>
          <w:rtl w:val="0"/>
        </w:rPr>
        <w:t xml:space="preserve">Player Stats</w:t>
      </w:r>
      <w:r w:rsidDel="00000000" w:rsidR="00000000" w:rsidRPr="00000000">
        <w:rPr>
          <w:rtl w:val="0"/>
        </w:rPr>
        <w:t xml:space="preserve"> section. </w:t>
      </w:r>
      <w:r w:rsidDel="00000000" w:rsidR="00000000" w:rsidRPr="00000000">
        <w:rPr>
          <w:rtl w:val="0"/>
        </w:rPr>
      </w:r>
    </w:p>
    <w:p w:rsidR="00000000" w:rsidDel="00000000" w:rsidP="00000000" w:rsidRDefault="00000000" w:rsidRPr="00000000" w14:paraId="0000005E">
      <w:pPr>
        <w:pStyle w:val="Heading2"/>
        <w:rPr/>
      </w:pPr>
      <w:bookmarkStart w:colFirst="0" w:colLast="0" w:name="_8dlvwsxgxo28" w:id="9"/>
      <w:bookmarkEnd w:id="9"/>
      <w:r w:rsidDel="00000000" w:rsidR="00000000" w:rsidRPr="00000000">
        <w:rPr>
          <w:rtl w:val="0"/>
        </w:rPr>
        <w:t xml:space="preserve">Hitting/Checking</w:t>
      </w:r>
    </w:p>
    <w:p w:rsidR="00000000" w:rsidDel="00000000" w:rsidP="00000000" w:rsidRDefault="00000000" w:rsidRPr="00000000" w14:paraId="0000005F">
      <w:pPr>
        <w:rPr>
          <w:vertAlign w:val="superscript"/>
        </w:rPr>
      </w:pPr>
      <w:r w:rsidDel="00000000" w:rsidR="00000000" w:rsidRPr="00000000">
        <w:rPr>
          <w:rtl w:val="0"/>
        </w:rPr>
        <w:t xml:space="preserve">Contact is allowed in ice hockey, with certain restrictions as to how the contact is made. You don’t need to worry about these rules, but if you see the keyword </w:t>
      </w:r>
      <w:r w:rsidDel="00000000" w:rsidR="00000000" w:rsidRPr="00000000">
        <w:rPr>
          <w:b w:val="1"/>
          <w:rtl w:val="0"/>
        </w:rPr>
        <w:t xml:space="preserve">hit </w:t>
      </w:r>
      <w:r w:rsidDel="00000000" w:rsidR="00000000" w:rsidRPr="00000000">
        <w:rPr>
          <w:rtl w:val="0"/>
        </w:rPr>
        <w:t xml:space="preserve">or </w:t>
      </w:r>
      <w:r w:rsidDel="00000000" w:rsidR="00000000" w:rsidRPr="00000000">
        <w:rPr>
          <w:b w:val="1"/>
          <w:rtl w:val="0"/>
        </w:rPr>
        <w:t xml:space="preserve">check </w:t>
      </w:r>
      <w:r w:rsidDel="00000000" w:rsidR="00000000" w:rsidRPr="00000000">
        <w:rPr>
          <w:rtl w:val="0"/>
        </w:rPr>
        <w:t xml:space="preserve">in the dataset, this refers to a player making contact with another, typically in an attempt to disrupt the opponent from maintaining possession of the </w:t>
      </w:r>
      <w:r w:rsidDel="00000000" w:rsidR="00000000" w:rsidRPr="00000000">
        <w:rPr>
          <w:b w:val="1"/>
          <w:rtl w:val="0"/>
        </w:rPr>
        <w:t xml:space="preserve">puck</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0">
      <w:pPr>
        <w:jc w:val="center"/>
        <w:rPr/>
      </w:pPr>
      <w:r w:rsidDel="00000000" w:rsidR="00000000" w:rsidRPr="00000000">
        <w:rPr/>
        <w:drawing>
          <wp:inline distB="114300" distT="114300" distL="114300" distR="114300">
            <wp:extent cx="3246438" cy="2164292"/>
            <wp:effectExtent b="0" l="0" r="0" t="0"/>
            <wp:docPr id="9"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246438" cy="2164292"/>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left"/>
        <w:rPr/>
      </w:pPr>
      <w:r w:rsidDel="00000000" w:rsidR="00000000" w:rsidRPr="00000000">
        <w:rPr>
          <w:rtl w:val="0"/>
        </w:rPr>
        <w:t xml:space="preserve">A more comprehensive list of </w:t>
      </w:r>
      <w:r w:rsidDel="00000000" w:rsidR="00000000" w:rsidRPr="00000000">
        <w:rPr>
          <w:b w:val="1"/>
          <w:rtl w:val="0"/>
        </w:rPr>
        <w:t xml:space="preserve">checking</w:t>
      </w:r>
      <w:r w:rsidDel="00000000" w:rsidR="00000000" w:rsidRPr="00000000">
        <w:rPr>
          <w:rtl w:val="0"/>
        </w:rPr>
        <w:t xml:space="preserve"> types can be found </w:t>
      </w:r>
      <w:hyperlink r:id="rId20">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2">
      <w:pPr>
        <w:pStyle w:val="Heading2"/>
        <w:rPr/>
      </w:pPr>
      <w:bookmarkStart w:colFirst="0" w:colLast="0" w:name="_dfvakm9b4gy1" w:id="10"/>
      <w:bookmarkEnd w:id="10"/>
      <w:r w:rsidDel="00000000" w:rsidR="00000000" w:rsidRPr="00000000">
        <w:rPr>
          <w:rtl w:val="0"/>
        </w:rPr>
        <w:t xml:space="preserve">Common Shots</w:t>
      </w:r>
    </w:p>
    <w:p w:rsidR="00000000" w:rsidDel="00000000" w:rsidP="00000000" w:rsidRDefault="00000000" w:rsidRPr="00000000" w14:paraId="00000063">
      <w:pPr>
        <w:rPr/>
      </w:pPr>
      <w:r w:rsidDel="00000000" w:rsidR="00000000" w:rsidRPr="00000000">
        <w:rPr>
          <w:rtl w:val="0"/>
        </w:rPr>
        <w:t xml:space="preserve">Within the API, you are most likely to see four different types of shots: </w:t>
      </w:r>
      <w:r w:rsidDel="00000000" w:rsidR="00000000" w:rsidRPr="00000000">
        <w:rPr>
          <w:b w:val="1"/>
          <w:rtl w:val="0"/>
        </w:rPr>
        <w:t xml:space="preserve">wrist</w:t>
      </w:r>
      <w:r w:rsidDel="00000000" w:rsidR="00000000" w:rsidRPr="00000000">
        <w:rPr>
          <w:rtl w:val="0"/>
        </w:rPr>
        <w:t xml:space="preserve">, </w:t>
      </w:r>
      <w:r w:rsidDel="00000000" w:rsidR="00000000" w:rsidRPr="00000000">
        <w:rPr>
          <w:b w:val="1"/>
          <w:rtl w:val="0"/>
        </w:rPr>
        <w:t xml:space="preserve">snap</w:t>
      </w:r>
      <w:r w:rsidDel="00000000" w:rsidR="00000000" w:rsidRPr="00000000">
        <w:rPr>
          <w:rtl w:val="0"/>
        </w:rPr>
        <w:t xml:space="preserve">, </w:t>
      </w:r>
      <w:r w:rsidDel="00000000" w:rsidR="00000000" w:rsidRPr="00000000">
        <w:rPr>
          <w:b w:val="1"/>
          <w:rtl w:val="0"/>
        </w:rPr>
        <w:t xml:space="preserve">slapshot</w:t>
      </w:r>
      <w:r w:rsidDel="00000000" w:rsidR="00000000" w:rsidRPr="00000000">
        <w:rPr>
          <w:rtl w:val="0"/>
        </w:rPr>
        <w:t xml:space="preserve">, and a </w:t>
      </w:r>
      <w:r w:rsidDel="00000000" w:rsidR="00000000" w:rsidRPr="00000000">
        <w:rPr>
          <w:b w:val="1"/>
          <w:rtl w:val="0"/>
        </w:rPr>
        <w:t xml:space="preserve">backhand. </w:t>
      </w:r>
      <w:r w:rsidDel="00000000" w:rsidR="00000000" w:rsidRPr="00000000">
        <w:rPr>
          <w:rtl w:val="0"/>
        </w:rPr>
        <w:t xml:space="preserve">It is not important to understand the nuances between the different types of shots, however it is useful to understand the context in which they are typically used and some high level </w:t>
      </w:r>
    </w:p>
    <w:p w:rsidR="00000000" w:rsidDel="00000000" w:rsidP="00000000" w:rsidRDefault="00000000" w:rsidRPr="00000000" w14:paraId="00000064">
      <w:pPr>
        <w:numPr>
          <w:ilvl w:val="0"/>
          <w:numId w:val="6"/>
        </w:numPr>
        <w:ind w:left="720" w:hanging="360"/>
        <w:rPr>
          <w:b w:val="1"/>
        </w:rPr>
      </w:pPr>
      <w:r w:rsidDel="00000000" w:rsidR="00000000" w:rsidRPr="00000000">
        <w:rPr>
          <w:b w:val="1"/>
          <w:rtl w:val="0"/>
        </w:rPr>
        <w:t xml:space="preserve">Wrist shot</w:t>
      </w:r>
      <w:r w:rsidDel="00000000" w:rsidR="00000000" w:rsidRPr="00000000">
        <w:rPr>
          <w:rtl w:val="0"/>
        </w:rPr>
        <w:t xml:space="preserve">: typically the most common and accurate type of shot</w:t>
      </w:r>
    </w:p>
    <w:p w:rsidR="00000000" w:rsidDel="00000000" w:rsidP="00000000" w:rsidRDefault="00000000" w:rsidRPr="00000000" w14:paraId="00000065">
      <w:pPr>
        <w:numPr>
          <w:ilvl w:val="0"/>
          <w:numId w:val="6"/>
        </w:numPr>
        <w:ind w:left="720" w:hanging="360"/>
        <w:rPr>
          <w:b w:val="1"/>
        </w:rPr>
      </w:pPr>
      <w:r w:rsidDel="00000000" w:rsidR="00000000" w:rsidRPr="00000000">
        <w:rPr>
          <w:b w:val="1"/>
          <w:rtl w:val="0"/>
        </w:rPr>
        <w:t xml:space="preserve">Slapshot</w:t>
      </w:r>
      <w:r w:rsidDel="00000000" w:rsidR="00000000" w:rsidRPr="00000000">
        <w:rPr>
          <w:rtl w:val="0"/>
        </w:rPr>
        <w:t xml:space="preserve">: the classic stereotypical hockey shot with a big windup. It's very telegraphed and not very accurate, but one can get a lot of power in it. This is often used as a </w:t>
      </w:r>
      <w:r w:rsidDel="00000000" w:rsidR="00000000" w:rsidRPr="00000000">
        <w:rPr>
          <w:b w:val="1"/>
          <w:rtl w:val="0"/>
        </w:rPr>
        <w:t xml:space="preserve">one-timer</w:t>
      </w:r>
      <w:r w:rsidDel="00000000" w:rsidR="00000000" w:rsidRPr="00000000">
        <w:rPr>
          <w:rtl w:val="0"/>
        </w:rPr>
        <w:t xml:space="preserve">, which refers to taking a shot directly from a </w:t>
      </w:r>
      <w:r w:rsidDel="00000000" w:rsidR="00000000" w:rsidRPr="00000000">
        <w:rPr>
          <w:b w:val="1"/>
          <w:rtl w:val="0"/>
        </w:rPr>
        <w:t xml:space="preserve">pass</w:t>
      </w:r>
      <w:r w:rsidDel="00000000" w:rsidR="00000000" w:rsidRPr="00000000">
        <w:rPr>
          <w:rtl w:val="0"/>
        </w:rPr>
        <w:t xml:space="preserve"> in a single motion rather than receiving the </w:t>
      </w:r>
      <w:r w:rsidDel="00000000" w:rsidR="00000000" w:rsidRPr="00000000">
        <w:rPr>
          <w:b w:val="1"/>
          <w:rtl w:val="0"/>
        </w:rPr>
        <w:t xml:space="preserve">puck</w:t>
      </w:r>
      <w:r w:rsidDel="00000000" w:rsidR="00000000" w:rsidRPr="00000000">
        <w:rPr>
          <w:rtl w:val="0"/>
        </w:rPr>
        <w:t xml:space="preserve"> and taking a shot after.</w:t>
      </w:r>
    </w:p>
    <w:p w:rsidR="00000000" w:rsidDel="00000000" w:rsidP="00000000" w:rsidRDefault="00000000" w:rsidRPr="00000000" w14:paraId="00000066">
      <w:pPr>
        <w:numPr>
          <w:ilvl w:val="0"/>
          <w:numId w:val="6"/>
        </w:numPr>
        <w:ind w:left="720" w:hanging="360"/>
        <w:rPr>
          <w:b w:val="1"/>
        </w:rPr>
      </w:pPr>
      <w:r w:rsidDel="00000000" w:rsidR="00000000" w:rsidRPr="00000000">
        <w:rPr>
          <w:b w:val="1"/>
          <w:rtl w:val="0"/>
        </w:rPr>
        <w:t xml:space="preserve">Snap shot: </w:t>
      </w:r>
      <w:r w:rsidDel="00000000" w:rsidR="00000000" w:rsidRPr="00000000">
        <w:rPr>
          <w:rtl w:val="0"/>
        </w:rPr>
        <w:t xml:space="preserve">similar to a </w:t>
      </w:r>
      <w:r w:rsidDel="00000000" w:rsidR="00000000" w:rsidRPr="00000000">
        <w:rPr>
          <w:b w:val="1"/>
          <w:rtl w:val="0"/>
        </w:rPr>
        <w:t xml:space="preserve">wrist shot</w:t>
      </w:r>
      <w:r w:rsidDel="00000000" w:rsidR="00000000" w:rsidRPr="00000000">
        <w:rPr>
          <w:rtl w:val="0"/>
        </w:rPr>
        <w:t xml:space="preserve"> but mixes a bit of the </w:t>
      </w:r>
      <w:r w:rsidDel="00000000" w:rsidR="00000000" w:rsidRPr="00000000">
        <w:rPr>
          <w:b w:val="1"/>
          <w:rtl w:val="0"/>
        </w:rPr>
        <w:t xml:space="preserve">slapshot </w:t>
      </w:r>
      <w:r w:rsidDel="00000000" w:rsidR="00000000" w:rsidRPr="00000000">
        <w:rPr>
          <w:rtl w:val="0"/>
        </w:rPr>
        <w:t xml:space="preserve">mechanics. It has a very quick release and results in a hard and accurate shot, but less hard than the </w:t>
      </w:r>
      <w:r w:rsidDel="00000000" w:rsidR="00000000" w:rsidRPr="00000000">
        <w:rPr>
          <w:b w:val="1"/>
          <w:rtl w:val="0"/>
        </w:rPr>
        <w:t xml:space="preserve">slapshot </w:t>
      </w:r>
      <w:r w:rsidDel="00000000" w:rsidR="00000000" w:rsidRPr="00000000">
        <w:rPr>
          <w:rtl w:val="0"/>
        </w:rPr>
        <w:t xml:space="preserve">and less accurate than a </w:t>
      </w:r>
      <w:r w:rsidDel="00000000" w:rsidR="00000000" w:rsidRPr="00000000">
        <w:rPr>
          <w:b w:val="1"/>
          <w:rtl w:val="0"/>
        </w:rPr>
        <w:t xml:space="preserve">wrist shot</w:t>
      </w:r>
      <w:r w:rsidDel="00000000" w:rsidR="00000000" w:rsidRPr="00000000">
        <w:rPr>
          <w:rtl w:val="0"/>
        </w:rPr>
        <w:t xml:space="preserve">.</w:t>
      </w:r>
    </w:p>
    <w:p w:rsidR="00000000" w:rsidDel="00000000" w:rsidP="00000000" w:rsidRDefault="00000000" w:rsidRPr="00000000" w14:paraId="00000067">
      <w:pPr>
        <w:numPr>
          <w:ilvl w:val="0"/>
          <w:numId w:val="6"/>
        </w:numPr>
        <w:ind w:left="720" w:hanging="360"/>
        <w:rPr>
          <w:b w:val="1"/>
        </w:rPr>
      </w:pPr>
      <w:r w:rsidDel="00000000" w:rsidR="00000000" w:rsidRPr="00000000">
        <w:rPr>
          <w:b w:val="1"/>
          <w:rtl w:val="0"/>
        </w:rPr>
        <w:t xml:space="preserve">Backhanders</w:t>
      </w:r>
      <w:r w:rsidDel="00000000" w:rsidR="00000000" w:rsidRPr="00000000">
        <w:rPr>
          <w:rtl w:val="0"/>
        </w:rPr>
        <w:t xml:space="preserve">: any shot taken from the backside of the stick blade. Usually very weak and inaccurate, but as a result they are often unpredictable. Players generally have much weaker </w:t>
      </w:r>
      <w:r w:rsidDel="00000000" w:rsidR="00000000" w:rsidRPr="00000000">
        <w:rPr>
          <w:b w:val="1"/>
          <w:rtl w:val="0"/>
        </w:rPr>
        <w:t xml:space="preserve">backhand</w:t>
      </w:r>
      <w:r w:rsidDel="00000000" w:rsidR="00000000" w:rsidRPr="00000000">
        <w:rPr>
          <w:rtl w:val="0"/>
        </w:rPr>
        <w:t xml:space="preserve"> shots than the other kinds of shots, and as a result they are used when a player is trying to just throw the </w:t>
      </w:r>
      <w:r w:rsidDel="00000000" w:rsidR="00000000" w:rsidRPr="00000000">
        <w:rPr>
          <w:b w:val="1"/>
          <w:rtl w:val="0"/>
        </w:rPr>
        <w:t xml:space="preserve">puck </w:t>
      </w:r>
      <w:r w:rsidDel="00000000" w:rsidR="00000000" w:rsidRPr="00000000">
        <w:rPr>
          <w:rtl w:val="0"/>
        </w:rPr>
        <w:t xml:space="preserve">on net, or fool the </w:t>
      </w:r>
      <w:r w:rsidDel="00000000" w:rsidR="00000000" w:rsidRPr="00000000">
        <w:rPr>
          <w:b w:val="1"/>
          <w:rtl w:val="0"/>
        </w:rPr>
        <w:t xml:space="preserve">goaltender.</w:t>
      </w: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b w:val="1"/>
        </w:rPr>
      </w:pPr>
      <w:r w:rsidDel="00000000" w:rsidR="00000000" w:rsidRPr="00000000">
        <w:rPr>
          <w:rtl w:val="0"/>
        </w:rPr>
        <w:t xml:space="preserve">Although not a shot, you may also see reference to a </w:t>
      </w:r>
      <w:r w:rsidDel="00000000" w:rsidR="00000000" w:rsidRPr="00000000">
        <w:rPr>
          <w:b w:val="1"/>
          <w:rtl w:val="0"/>
        </w:rPr>
        <w:t xml:space="preserve">tip in</w:t>
      </w:r>
      <w:r w:rsidDel="00000000" w:rsidR="00000000" w:rsidRPr="00000000">
        <w:rPr>
          <w:rtl w:val="0"/>
        </w:rPr>
        <w:t xml:space="preserve">; this is when a player redirects the </w:t>
      </w:r>
      <w:r w:rsidDel="00000000" w:rsidR="00000000" w:rsidRPr="00000000">
        <w:rPr>
          <w:b w:val="1"/>
          <w:rtl w:val="0"/>
        </w:rPr>
        <w:t xml:space="preserve">puck </w:t>
      </w:r>
      <w:r w:rsidDel="00000000" w:rsidR="00000000" w:rsidRPr="00000000">
        <w:rPr>
          <w:rtl w:val="0"/>
        </w:rPr>
        <w:t xml:space="preserve">into the net from another player’s shot using their stick.</w:t>
      </w:r>
      <w:r w:rsidDel="00000000" w:rsidR="00000000" w:rsidRPr="00000000">
        <w:rPr>
          <w:rtl w:val="0"/>
        </w:rPr>
      </w:r>
    </w:p>
    <w:p w:rsidR="00000000" w:rsidDel="00000000" w:rsidP="00000000" w:rsidRDefault="00000000" w:rsidRPr="00000000" w14:paraId="0000006A">
      <w:pPr>
        <w:pStyle w:val="Heading2"/>
        <w:rPr/>
      </w:pPr>
      <w:bookmarkStart w:colFirst="0" w:colLast="0" w:name="_8efjngyab3i8" w:id="11"/>
      <w:bookmarkEnd w:id="11"/>
      <w:r w:rsidDel="00000000" w:rsidR="00000000" w:rsidRPr="00000000">
        <w:rPr>
          <w:rtl w:val="0"/>
        </w:rPr>
        <w:t xml:space="preserve">Offside</w:t>
      </w:r>
    </w:p>
    <w:p w:rsidR="00000000" w:rsidDel="00000000" w:rsidP="00000000" w:rsidRDefault="00000000" w:rsidRPr="00000000" w14:paraId="0000006B">
      <w:pPr>
        <w:rPr/>
      </w:pPr>
      <w:r w:rsidDel="00000000" w:rsidR="00000000" w:rsidRPr="00000000">
        <w:rPr>
          <w:rtl w:val="0"/>
        </w:rPr>
        <w:t xml:space="preserve">Players are not allowed to enter the </w:t>
      </w:r>
      <w:r w:rsidDel="00000000" w:rsidR="00000000" w:rsidRPr="00000000">
        <w:rPr>
          <w:b w:val="1"/>
          <w:rtl w:val="0"/>
        </w:rPr>
        <w:t xml:space="preserve">offensive zone</w:t>
      </w:r>
      <w:r w:rsidDel="00000000" w:rsidR="00000000" w:rsidRPr="00000000">
        <w:rPr>
          <w:rtl w:val="0"/>
        </w:rPr>
        <w:t xml:space="preserve"> before a player carrying a </w:t>
      </w:r>
      <w:r w:rsidDel="00000000" w:rsidR="00000000" w:rsidRPr="00000000">
        <w:rPr>
          <w:b w:val="1"/>
          <w:rtl w:val="0"/>
        </w:rPr>
        <w:t xml:space="preserve">puck</w:t>
      </w:r>
      <w:r w:rsidDel="00000000" w:rsidR="00000000" w:rsidRPr="00000000">
        <w:rPr>
          <w:rtl w:val="0"/>
        </w:rPr>
        <w:t xml:space="preserve"> enters the zone. This is to prevent players from waiting in the </w:t>
      </w:r>
      <w:r w:rsidDel="00000000" w:rsidR="00000000" w:rsidRPr="00000000">
        <w:rPr>
          <w:b w:val="1"/>
          <w:rtl w:val="0"/>
        </w:rPr>
        <w:t xml:space="preserve">offensive zone </w:t>
      </w:r>
      <w:r w:rsidDel="00000000" w:rsidR="00000000" w:rsidRPr="00000000">
        <w:rPr>
          <w:rtl w:val="0"/>
        </w:rPr>
        <w:t xml:space="preserve">while the </w:t>
      </w:r>
      <w:r w:rsidDel="00000000" w:rsidR="00000000" w:rsidRPr="00000000">
        <w:rPr>
          <w:b w:val="1"/>
          <w:rtl w:val="0"/>
        </w:rPr>
        <w:t xml:space="preserve">puck </w:t>
      </w:r>
      <w:r w:rsidDel="00000000" w:rsidR="00000000" w:rsidRPr="00000000">
        <w:rPr>
          <w:rtl w:val="0"/>
        </w:rPr>
        <w:t xml:space="preserve">is currently in the </w:t>
      </w:r>
      <w:r w:rsidDel="00000000" w:rsidR="00000000" w:rsidRPr="00000000">
        <w:rPr>
          <w:b w:val="1"/>
          <w:rtl w:val="0"/>
        </w:rPr>
        <w:t xml:space="preserve">defensive zone. </w:t>
      </w:r>
      <w:r w:rsidDel="00000000" w:rsidR="00000000" w:rsidRPr="00000000">
        <w:rPr>
          <w:rtl w:val="0"/>
        </w:rPr>
        <w:t xml:space="preserve">Entering the </w:t>
      </w:r>
      <w:r w:rsidDel="00000000" w:rsidR="00000000" w:rsidRPr="00000000">
        <w:rPr>
          <w:b w:val="1"/>
          <w:rtl w:val="0"/>
        </w:rPr>
        <w:t xml:space="preserve">offensive zone </w:t>
      </w:r>
      <w:r w:rsidDel="00000000" w:rsidR="00000000" w:rsidRPr="00000000">
        <w:rPr>
          <w:rtl w:val="0"/>
        </w:rPr>
        <w:t xml:space="preserve">before doing so results in an </w:t>
      </w:r>
      <w:r w:rsidDel="00000000" w:rsidR="00000000" w:rsidRPr="00000000">
        <w:rPr>
          <w:b w:val="1"/>
          <w:rtl w:val="0"/>
        </w:rPr>
        <w:t xml:space="preserve">offside </w:t>
      </w:r>
      <w:r w:rsidDel="00000000" w:rsidR="00000000" w:rsidRPr="00000000">
        <w:rPr>
          <w:rtl w:val="0"/>
        </w:rPr>
        <w:t xml:space="preserve">call which stops play and brings the </w:t>
      </w:r>
      <w:r w:rsidDel="00000000" w:rsidR="00000000" w:rsidRPr="00000000">
        <w:rPr>
          <w:b w:val="1"/>
          <w:rtl w:val="0"/>
        </w:rPr>
        <w:t xml:space="preserve">faceoff</w:t>
      </w:r>
      <w:r w:rsidDel="00000000" w:rsidR="00000000" w:rsidRPr="00000000">
        <w:rPr>
          <w:rtl w:val="0"/>
        </w:rPr>
        <w:t xml:space="preserve"> out of the </w:t>
      </w:r>
      <w:r w:rsidDel="00000000" w:rsidR="00000000" w:rsidRPr="00000000">
        <w:rPr>
          <w:b w:val="1"/>
          <w:rtl w:val="0"/>
        </w:rPr>
        <w:t xml:space="preserve">offensive zone</w:t>
      </w:r>
      <w:r w:rsidDel="00000000" w:rsidR="00000000" w:rsidRPr="00000000">
        <w:rPr>
          <w:rtl w:val="0"/>
        </w:rPr>
        <w:t xml:space="preserve">. The most common occurrence of this is if two players on the same team are trying to enter the </w:t>
      </w:r>
      <w:r w:rsidDel="00000000" w:rsidR="00000000" w:rsidRPr="00000000">
        <w:rPr>
          <w:b w:val="1"/>
          <w:rtl w:val="0"/>
        </w:rPr>
        <w:t xml:space="preserve">offensive zone</w:t>
      </w:r>
      <w:r w:rsidDel="00000000" w:rsidR="00000000" w:rsidRPr="00000000">
        <w:rPr>
          <w:rtl w:val="0"/>
        </w:rPr>
        <w:t xml:space="preserve">, and the player carrying the </w:t>
      </w:r>
      <w:r w:rsidDel="00000000" w:rsidR="00000000" w:rsidRPr="00000000">
        <w:rPr>
          <w:b w:val="1"/>
          <w:rtl w:val="0"/>
        </w:rPr>
        <w:t xml:space="preserve">puck </w:t>
      </w:r>
      <w:r w:rsidDel="00000000" w:rsidR="00000000" w:rsidRPr="00000000">
        <w:rPr>
          <w:rtl w:val="0"/>
        </w:rPr>
        <w:t xml:space="preserve">is slightly behind the other. For example, the play in the figure below is considered offside if the </w:t>
      </w:r>
      <w:r w:rsidDel="00000000" w:rsidR="00000000" w:rsidRPr="00000000">
        <w:rPr>
          <w:b w:val="1"/>
          <w:rtl w:val="0"/>
        </w:rPr>
        <w:t xml:space="preserve">center </w:t>
      </w:r>
      <w:r w:rsidDel="00000000" w:rsidR="00000000" w:rsidRPr="00000000">
        <w:rPr>
          <w:rtl w:val="0"/>
        </w:rPr>
        <w:t xml:space="preserve">(C) is carrying the </w:t>
      </w:r>
      <w:r w:rsidDel="00000000" w:rsidR="00000000" w:rsidRPr="00000000">
        <w:rPr>
          <w:b w:val="1"/>
          <w:rtl w:val="0"/>
        </w:rPr>
        <w:t xml:space="preserve">puck</w:t>
      </w:r>
      <w:r w:rsidDel="00000000" w:rsidR="00000000" w:rsidRPr="00000000">
        <w:rPr>
          <w:rtl w:val="0"/>
        </w:rPr>
        <w:t xml:space="preserve">, but </w:t>
      </w:r>
      <w:r w:rsidDel="00000000" w:rsidR="00000000" w:rsidRPr="00000000">
        <w:rPr>
          <w:b w:val="1"/>
          <w:rtl w:val="0"/>
        </w:rPr>
        <w:t xml:space="preserve">onside </w:t>
      </w:r>
      <w:r w:rsidDel="00000000" w:rsidR="00000000" w:rsidRPr="00000000">
        <w:rPr>
          <w:rtl w:val="0"/>
        </w:rPr>
        <w:t xml:space="preserve">(legal) if the </w:t>
      </w:r>
      <w:r w:rsidDel="00000000" w:rsidR="00000000" w:rsidRPr="00000000">
        <w:rPr>
          <w:b w:val="1"/>
          <w:rtl w:val="0"/>
        </w:rPr>
        <w:t xml:space="preserve">left wing </w:t>
      </w:r>
      <w:r w:rsidDel="00000000" w:rsidR="00000000" w:rsidRPr="00000000">
        <w:rPr>
          <w:rtl w:val="0"/>
        </w:rPr>
        <w:t xml:space="preserve">(LW) is carrying the</w:t>
      </w:r>
      <w:r w:rsidDel="00000000" w:rsidR="00000000" w:rsidRPr="00000000">
        <w:rPr>
          <w:b w:val="1"/>
          <w:rtl w:val="0"/>
        </w:rPr>
        <w:t xml:space="preserve"> puck</w:t>
      </w:r>
      <w:r w:rsidDel="00000000" w:rsidR="00000000" w:rsidRPr="00000000">
        <w:rPr>
          <w:rtl w:val="0"/>
        </w:rPr>
        <w:t xml:space="preserv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jc w:val="center"/>
        <w:rPr/>
      </w:pPr>
      <w:r w:rsidDel="00000000" w:rsidR="00000000" w:rsidRPr="00000000">
        <w:rPr/>
        <w:drawing>
          <wp:inline distB="114300" distT="114300" distL="114300" distR="114300">
            <wp:extent cx="3564255" cy="2106151"/>
            <wp:effectExtent b="0" l="0" r="0" t="0"/>
            <wp:docPr id="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3564255" cy="210615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2"/>
        <w:rPr/>
      </w:pPr>
      <w:bookmarkStart w:colFirst="0" w:colLast="0" w:name="_e6d4zof2m459" w:id="12"/>
      <w:bookmarkEnd w:id="12"/>
      <w:r w:rsidDel="00000000" w:rsidR="00000000" w:rsidRPr="00000000">
        <w:rPr>
          <w:rtl w:val="0"/>
        </w:rPr>
        <w:t xml:space="preserve">Icing</w:t>
      </w:r>
    </w:p>
    <w:p w:rsidR="00000000" w:rsidDel="00000000" w:rsidP="00000000" w:rsidRDefault="00000000" w:rsidRPr="00000000" w14:paraId="0000006F">
      <w:pPr>
        <w:spacing w:after="240" w:lineRule="auto"/>
        <w:rPr/>
      </w:pPr>
      <w:r w:rsidDel="00000000" w:rsidR="00000000" w:rsidRPr="00000000">
        <w:rPr>
          <w:b w:val="1"/>
          <w:rtl w:val="0"/>
        </w:rPr>
        <w:t xml:space="preserve">Icing</w:t>
      </w:r>
      <w:r w:rsidDel="00000000" w:rsidR="00000000" w:rsidRPr="00000000">
        <w:rPr>
          <w:rtl w:val="0"/>
        </w:rPr>
        <w:t xml:space="preserve"> is when a player on his team’s side of the </w:t>
      </w:r>
      <w:r w:rsidDel="00000000" w:rsidR="00000000" w:rsidRPr="00000000">
        <w:rPr>
          <w:b w:val="1"/>
          <w:rtl w:val="0"/>
        </w:rPr>
        <w:t xml:space="preserve">center line</w:t>
      </w:r>
      <w:r w:rsidDel="00000000" w:rsidR="00000000" w:rsidRPr="00000000">
        <w:rPr>
          <w:rtl w:val="0"/>
        </w:rPr>
        <w:t xml:space="preserve"> shoots the </w:t>
      </w:r>
      <w:r w:rsidDel="00000000" w:rsidR="00000000" w:rsidRPr="00000000">
        <w:rPr>
          <w:b w:val="1"/>
          <w:rtl w:val="0"/>
        </w:rPr>
        <w:t xml:space="preserve">puck</w:t>
      </w:r>
      <w:r w:rsidDel="00000000" w:rsidR="00000000" w:rsidRPr="00000000">
        <w:rPr>
          <w:rtl w:val="0"/>
        </w:rPr>
        <w:t xml:space="preserve"> all the way down the ice and it crosses the </w:t>
      </w:r>
      <w:r w:rsidDel="00000000" w:rsidR="00000000" w:rsidRPr="00000000">
        <w:rPr>
          <w:b w:val="1"/>
          <w:rtl w:val="0"/>
        </w:rPr>
        <w:t xml:space="preserve">red goal line</w:t>
      </w:r>
      <w:r w:rsidDel="00000000" w:rsidR="00000000" w:rsidRPr="00000000">
        <w:rPr>
          <w:rtl w:val="0"/>
        </w:rPr>
        <w:t xml:space="preserve"> at any point (other than the goal). </w:t>
      </w:r>
      <w:r w:rsidDel="00000000" w:rsidR="00000000" w:rsidRPr="00000000">
        <w:rPr>
          <w:b w:val="1"/>
          <w:rtl w:val="0"/>
        </w:rPr>
        <w:t xml:space="preserve">Icing</w:t>
      </w:r>
      <w:r w:rsidDel="00000000" w:rsidR="00000000" w:rsidRPr="00000000">
        <w:rPr>
          <w:rtl w:val="0"/>
        </w:rPr>
        <w:t xml:space="preserve"> is not permitted when teams are at </w:t>
      </w:r>
      <w:r w:rsidDel="00000000" w:rsidR="00000000" w:rsidRPr="00000000">
        <w:rPr>
          <w:b w:val="1"/>
          <w:rtl w:val="0"/>
        </w:rPr>
        <w:t xml:space="preserve">equal strength</w:t>
      </w:r>
      <w:r w:rsidDel="00000000" w:rsidR="00000000" w:rsidRPr="00000000">
        <w:rPr>
          <w:rtl w:val="0"/>
        </w:rPr>
        <w:t xml:space="preserve"> or on the </w:t>
      </w:r>
      <w:r w:rsidDel="00000000" w:rsidR="00000000" w:rsidRPr="00000000">
        <w:rPr>
          <w:b w:val="1"/>
          <w:rtl w:val="0"/>
        </w:rPr>
        <w:t xml:space="preserve">power play</w:t>
      </w:r>
      <w:r w:rsidDel="00000000" w:rsidR="00000000" w:rsidRPr="00000000">
        <w:rPr>
          <w:rtl w:val="0"/>
        </w:rPr>
        <w:t xml:space="preserve"> (discussed later). </w:t>
      </w:r>
      <w:r w:rsidDel="00000000" w:rsidR="00000000" w:rsidRPr="00000000">
        <w:rPr>
          <w:rtl w:val="0"/>
        </w:rPr>
        <w:t xml:space="preserve">When this occurs, </w:t>
      </w:r>
      <w:r w:rsidDel="00000000" w:rsidR="00000000" w:rsidRPr="00000000">
        <w:rPr>
          <w:b w:val="1"/>
          <w:rtl w:val="0"/>
        </w:rPr>
        <w:t xml:space="preserve">play</w:t>
      </w:r>
      <w:r w:rsidDel="00000000" w:rsidR="00000000" w:rsidRPr="00000000">
        <w:rPr>
          <w:rtl w:val="0"/>
        </w:rPr>
        <w:t xml:space="preserve"> is stopped and the </w:t>
      </w:r>
      <w:r w:rsidDel="00000000" w:rsidR="00000000" w:rsidRPr="00000000">
        <w:rPr>
          <w:b w:val="1"/>
          <w:rtl w:val="0"/>
        </w:rPr>
        <w:t xml:space="preserve">puck</w:t>
      </w:r>
      <w:r w:rsidDel="00000000" w:rsidR="00000000" w:rsidRPr="00000000">
        <w:rPr>
          <w:rtl w:val="0"/>
        </w:rPr>
        <w:t xml:space="preserve"> is returned to the other end of the ice for a </w:t>
      </w:r>
      <w:r w:rsidDel="00000000" w:rsidR="00000000" w:rsidRPr="00000000">
        <w:rPr>
          <w:b w:val="1"/>
          <w:rtl w:val="0"/>
        </w:rPr>
        <w:t xml:space="preserve">faceoff</w:t>
      </w:r>
      <w:r w:rsidDel="00000000" w:rsidR="00000000" w:rsidRPr="00000000">
        <w:rPr>
          <w:rtl w:val="0"/>
        </w:rPr>
        <w:t xml:space="preserve"> in the offending team’s zone. </w:t>
      </w:r>
      <w:r w:rsidDel="00000000" w:rsidR="00000000" w:rsidRPr="00000000">
        <w:rPr>
          <w:b w:val="1"/>
          <w:rtl w:val="0"/>
        </w:rPr>
        <w:t xml:space="preserve">Icing</w:t>
      </w:r>
      <w:r w:rsidDel="00000000" w:rsidR="00000000" w:rsidRPr="00000000">
        <w:rPr>
          <w:rtl w:val="0"/>
        </w:rPr>
        <w:t xml:space="preserve"> </w:t>
      </w:r>
      <w:r w:rsidDel="00000000" w:rsidR="00000000" w:rsidRPr="00000000">
        <w:rPr>
          <w:rtl w:val="0"/>
        </w:rPr>
        <w:t xml:space="preserve">is not called when:</w:t>
      </w:r>
    </w:p>
    <w:p w:rsidR="00000000" w:rsidDel="00000000" w:rsidP="00000000" w:rsidRDefault="00000000" w:rsidRPr="00000000" w14:paraId="00000070">
      <w:pPr>
        <w:numPr>
          <w:ilvl w:val="0"/>
          <w:numId w:val="2"/>
        </w:numPr>
        <w:spacing w:after="0" w:afterAutospacing="0" w:before="240" w:lineRule="auto"/>
        <w:ind w:left="720" w:hanging="360"/>
      </w:pPr>
      <w:r w:rsidDel="00000000" w:rsidR="00000000" w:rsidRPr="00000000">
        <w:rPr>
          <w:rtl w:val="0"/>
        </w:rPr>
        <w:t xml:space="preserve">The goalie leaves the </w:t>
      </w:r>
      <w:r w:rsidDel="00000000" w:rsidR="00000000" w:rsidRPr="00000000">
        <w:rPr>
          <w:b w:val="1"/>
          <w:rtl w:val="0"/>
        </w:rPr>
        <w:t xml:space="preserve">crease</w:t>
      </w:r>
      <w:r w:rsidDel="00000000" w:rsidR="00000000" w:rsidRPr="00000000">
        <w:rPr>
          <w:rtl w:val="0"/>
        </w:rPr>
        <w:t xml:space="preserve"> to play the </w:t>
      </w:r>
      <w:r w:rsidDel="00000000" w:rsidR="00000000" w:rsidRPr="00000000">
        <w:rPr>
          <w:b w:val="1"/>
          <w:rtl w:val="0"/>
        </w:rPr>
        <w:t xml:space="preserve">puck</w:t>
      </w:r>
      <w:r w:rsidDel="00000000" w:rsidR="00000000" w:rsidRPr="00000000">
        <w:rPr>
          <w:rtl w:val="0"/>
        </w:rPr>
        <w:t xml:space="preserve">, even if he does not touch the </w:t>
      </w:r>
      <w:r w:rsidDel="00000000" w:rsidR="00000000" w:rsidRPr="00000000">
        <w:rPr>
          <w:b w:val="1"/>
          <w:rtl w:val="0"/>
        </w:rPr>
        <w:t xml:space="preserve">puck</w:t>
      </w:r>
    </w:p>
    <w:p w:rsidR="00000000" w:rsidDel="00000000" w:rsidP="00000000" w:rsidRDefault="00000000" w:rsidRPr="00000000" w14:paraId="00000071">
      <w:pPr>
        <w:numPr>
          <w:ilvl w:val="0"/>
          <w:numId w:val="2"/>
        </w:numPr>
        <w:spacing w:after="0" w:afterAutospacing="0" w:before="0" w:beforeAutospacing="0" w:lineRule="auto"/>
        <w:ind w:left="720" w:hanging="360"/>
      </w:pPr>
      <w:r w:rsidDel="00000000" w:rsidR="00000000" w:rsidRPr="00000000">
        <w:rPr>
          <w:rtl w:val="0"/>
        </w:rPr>
        <w:t xml:space="preserve">An official rules an opposing player could have played the </w:t>
      </w:r>
      <w:r w:rsidDel="00000000" w:rsidR="00000000" w:rsidRPr="00000000">
        <w:rPr>
          <w:b w:val="1"/>
          <w:rtl w:val="0"/>
        </w:rPr>
        <w:t xml:space="preserve">puck</w:t>
      </w:r>
      <w:r w:rsidDel="00000000" w:rsidR="00000000" w:rsidRPr="00000000">
        <w:rPr>
          <w:rtl w:val="0"/>
        </w:rPr>
        <w:t xml:space="preserve"> before it crossed the </w:t>
      </w:r>
      <w:r w:rsidDel="00000000" w:rsidR="00000000" w:rsidRPr="00000000">
        <w:rPr>
          <w:b w:val="1"/>
          <w:rtl w:val="0"/>
        </w:rPr>
        <w:t xml:space="preserve">red goal line</w:t>
      </w:r>
    </w:p>
    <w:p w:rsidR="00000000" w:rsidDel="00000000" w:rsidP="00000000" w:rsidRDefault="00000000" w:rsidRPr="00000000" w14:paraId="00000072">
      <w:pPr>
        <w:numPr>
          <w:ilvl w:val="0"/>
          <w:numId w:val="2"/>
        </w:numPr>
        <w:spacing w:after="0" w:afterAutospacing="0" w:before="0" w:beforeAutospacing="0" w:lineRule="auto"/>
        <w:ind w:left="720" w:hanging="360"/>
      </w:pPr>
      <w:r w:rsidDel="00000000" w:rsidR="00000000" w:rsidRPr="00000000">
        <w:rPr>
          <w:rtl w:val="0"/>
        </w:rPr>
        <w:t xml:space="preserve">An official may waive off the </w:t>
      </w:r>
      <w:r w:rsidDel="00000000" w:rsidR="00000000" w:rsidRPr="00000000">
        <w:rPr>
          <w:b w:val="1"/>
          <w:rtl w:val="0"/>
        </w:rPr>
        <w:t xml:space="preserve">icing</w:t>
      </w:r>
      <w:r w:rsidDel="00000000" w:rsidR="00000000" w:rsidRPr="00000000">
        <w:rPr>
          <w:rtl w:val="0"/>
        </w:rPr>
        <w:t xml:space="preserve"> call if he deems it was an attempted </w:t>
      </w:r>
      <w:r w:rsidDel="00000000" w:rsidR="00000000" w:rsidRPr="00000000">
        <w:rPr>
          <w:b w:val="1"/>
          <w:rtl w:val="0"/>
        </w:rPr>
        <w:t xml:space="preserve">pass</w:t>
      </w:r>
    </w:p>
    <w:p w:rsidR="00000000" w:rsidDel="00000000" w:rsidP="00000000" w:rsidRDefault="00000000" w:rsidRPr="00000000" w14:paraId="00000073">
      <w:pPr>
        <w:numPr>
          <w:ilvl w:val="0"/>
          <w:numId w:val="2"/>
        </w:numPr>
        <w:spacing w:after="240" w:before="0" w:beforeAutospacing="0" w:lineRule="auto"/>
        <w:ind w:left="720" w:hanging="360"/>
        <w:rPr/>
      </w:pPr>
      <w:r w:rsidDel="00000000" w:rsidR="00000000" w:rsidRPr="00000000">
        <w:rPr>
          <w:rtl w:val="0"/>
        </w:rPr>
        <w:t xml:space="preserve">A team is on the </w:t>
      </w:r>
      <w:r w:rsidDel="00000000" w:rsidR="00000000" w:rsidRPr="00000000">
        <w:rPr>
          <w:b w:val="1"/>
          <w:rtl w:val="0"/>
        </w:rPr>
        <w:t xml:space="preserve">penalty kill</w:t>
      </w:r>
      <w:r w:rsidDel="00000000" w:rsidR="00000000" w:rsidRPr="00000000">
        <w:rPr>
          <w:rtl w:val="0"/>
        </w:rPr>
        <w:t xml:space="preserve">, i.e. playing </w:t>
      </w:r>
      <w:r w:rsidDel="00000000" w:rsidR="00000000" w:rsidRPr="00000000">
        <w:rPr>
          <w:b w:val="1"/>
          <w:rtl w:val="0"/>
        </w:rPr>
        <w:t xml:space="preserve">shorthanded </w:t>
      </w:r>
      <w:r w:rsidDel="00000000" w:rsidR="00000000" w:rsidRPr="00000000">
        <w:rPr>
          <w:rtl w:val="0"/>
        </w:rPr>
        <w:t xml:space="preserve">(discussed in the next section)</w:t>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jc w:val="center"/>
        <w:rPr/>
      </w:pPr>
      <w:r w:rsidDel="00000000" w:rsidR="00000000" w:rsidRPr="00000000">
        <w:rPr/>
        <w:drawing>
          <wp:inline distB="114300" distT="114300" distL="114300" distR="114300">
            <wp:extent cx="2437884" cy="2481263"/>
            <wp:effectExtent b="0" l="0" r="0" t="0"/>
            <wp:docPr id="11"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437884"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i w:val="1"/>
        </w:rPr>
      </w:pPr>
      <w:r w:rsidDel="00000000" w:rsidR="00000000" w:rsidRPr="00000000">
        <w:rPr>
          <w:i w:val="1"/>
          <w:rtl w:val="0"/>
        </w:rPr>
        <w:t xml:space="preserve">In this example, player A can shoot the puck down the ice with no consequence, while player B would result in an </w:t>
      </w:r>
      <w:r w:rsidDel="00000000" w:rsidR="00000000" w:rsidRPr="00000000">
        <w:rPr>
          <w:b w:val="1"/>
          <w:i w:val="1"/>
          <w:rtl w:val="0"/>
        </w:rPr>
        <w:t xml:space="preserve">icing</w:t>
      </w:r>
      <w:r w:rsidDel="00000000" w:rsidR="00000000" w:rsidRPr="00000000">
        <w:rPr>
          <w:i w:val="1"/>
          <w:rtl w:val="0"/>
        </w:rPr>
        <w:t xml:space="preserve"> call.</w:t>
      </w:r>
    </w:p>
    <w:p w:rsidR="00000000" w:rsidDel="00000000" w:rsidP="00000000" w:rsidRDefault="00000000" w:rsidRPr="00000000" w14:paraId="00000077">
      <w:pPr>
        <w:pStyle w:val="Heading1"/>
        <w:rPr/>
      </w:pPr>
      <w:bookmarkStart w:colFirst="0" w:colLast="0" w:name="_497gfr7cazoq" w:id="13"/>
      <w:bookmarkEnd w:id="13"/>
      <w:r w:rsidDel="00000000" w:rsidR="00000000" w:rsidRPr="00000000">
        <w:rPr>
          <w:rtl w:val="0"/>
        </w:rPr>
        <w:t xml:space="preserve">Penalties</w:t>
      </w:r>
    </w:p>
    <w:p w:rsidR="00000000" w:rsidDel="00000000" w:rsidP="00000000" w:rsidRDefault="00000000" w:rsidRPr="00000000" w14:paraId="00000078">
      <w:pPr>
        <w:rPr/>
      </w:pPr>
      <w:r w:rsidDel="00000000" w:rsidR="00000000" w:rsidRPr="00000000">
        <w:rPr>
          <w:rtl w:val="0"/>
        </w:rPr>
        <w:t xml:space="preserve">A player’s action that violates the rules may be given a </w:t>
      </w:r>
      <w:r w:rsidDel="00000000" w:rsidR="00000000" w:rsidRPr="00000000">
        <w:rPr>
          <w:b w:val="1"/>
          <w:rtl w:val="0"/>
        </w:rPr>
        <w:t xml:space="preserve">penalty</w:t>
      </w:r>
      <w:r w:rsidDel="00000000" w:rsidR="00000000" w:rsidRPr="00000000">
        <w:rPr>
          <w:rtl w:val="0"/>
        </w:rPr>
        <w:t xml:space="preserve"> at the discretion of the officials. There are three types of </w:t>
      </w:r>
      <w:r w:rsidDel="00000000" w:rsidR="00000000" w:rsidRPr="00000000">
        <w:rPr>
          <w:b w:val="1"/>
          <w:rtl w:val="0"/>
        </w:rPr>
        <w:t xml:space="preserve">penalties</w:t>
      </w:r>
      <w:r w:rsidDel="00000000" w:rsidR="00000000" w:rsidRPr="00000000">
        <w:rPr>
          <w:rtl w:val="0"/>
        </w:rPr>
        <w:t xml:space="preserve">: </w:t>
      </w:r>
    </w:p>
    <w:p w:rsidR="00000000" w:rsidDel="00000000" w:rsidP="00000000" w:rsidRDefault="00000000" w:rsidRPr="00000000" w14:paraId="00000079">
      <w:pPr>
        <w:numPr>
          <w:ilvl w:val="0"/>
          <w:numId w:val="4"/>
        </w:numPr>
        <w:ind w:left="720" w:hanging="360"/>
        <w:rPr>
          <w:b w:val="1"/>
        </w:rPr>
      </w:pPr>
      <w:r w:rsidDel="00000000" w:rsidR="00000000" w:rsidRPr="00000000">
        <w:rPr>
          <w:b w:val="1"/>
          <w:rtl w:val="0"/>
        </w:rPr>
        <w:t xml:space="preserve">Minor:</w:t>
      </w:r>
      <w:r w:rsidDel="00000000" w:rsidR="00000000" w:rsidRPr="00000000">
        <w:rPr>
          <w:rtl w:val="0"/>
        </w:rPr>
        <w:t xml:space="preserve"> the player sits in the </w:t>
      </w:r>
      <w:r w:rsidDel="00000000" w:rsidR="00000000" w:rsidRPr="00000000">
        <w:rPr>
          <w:b w:val="1"/>
          <w:rtl w:val="0"/>
        </w:rPr>
        <w:t xml:space="preserve">penalty box</w:t>
      </w:r>
      <w:r w:rsidDel="00000000" w:rsidR="00000000" w:rsidRPr="00000000">
        <w:rPr>
          <w:rtl w:val="0"/>
        </w:rPr>
        <w:t xml:space="preserve"> for 2 minutes while their team plays </w:t>
      </w:r>
      <w:r w:rsidDel="00000000" w:rsidR="00000000" w:rsidRPr="00000000">
        <w:rPr>
          <w:b w:val="1"/>
          <w:rtl w:val="0"/>
        </w:rPr>
        <w:t xml:space="preserve">shorthanded</w:t>
      </w:r>
      <w:r w:rsidDel="00000000" w:rsidR="00000000" w:rsidRPr="00000000">
        <w:rPr>
          <w:rtl w:val="0"/>
        </w:rPr>
        <w:t xml:space="preserve"> (i.e. down a player). If the opposing team scores, the </w:t>
      </w:r>
      <w:r w:rsidDel="00000000" w:rsidR="00000000" w:rsidRPr="00000000">
        <w:rPr>
          <w:b w:val="1"/>
          <w:rtl w:val="0"/>
        </w:rPr>
        <w:t xml:space="preserve">minor penalty </w:t>
      </w:r>
      <w:r w:rsidDel="00000000" w:rsidR="00000000" w:rsidRPr="00000000">
        <w:rPr>
          <w:rtl w:val="0"/>
        </w:rPr>
        <w:t xml:space="preserve">expires and the team is no longer </w:t>
      </w:r>
      <w:r w:rsidDel="00000000" w:rsidR="00000000" w:rsidRPr="00000000">
        <w:rPr>
          <w:b w:val="1"/>
          <w:rtl w:val="0"/>
        </w:rPr>
        <w:t xml:space="preserve">shorthanded.</w:t>
      </w:r>
      <w:r w:rsidDel="00000000" w:rsidR="00000000" w:rsidRPr="00000000">
        <w:rPr>
          <w:rtl w:val="0"/>
        </w:rPr>
      </w:r>
    </w:p>
    <w:p w:rsidR="00000000" w:rsidDel="00000000" w:rsidP="00000000" w:rsidRDefault="00000000" w:rsidRPr="00000000" w14:paraId="0000007A">
      <w:pPr>
        <w:numPr>
          <w:ilvl w:val="0"/>
          <w:numId w:val="4"/>
        </w:numPr>
        <w:ind w:left="720" w:hanging="360"/>
        <w:rPr>
          <w:b w:val="1"/>
        </w:rPr>
      </w:pPr>
      <w:r w:rsidDel="00000000" w:rsidR="00000000" w:rsidRPr="00000000">
        <w:rPr>
          <w:b w:val="1"/>
          <w:rtl w:val="0"/>
        </w:rPr>
        <w:t xml:space="preserve">Major</w:t>
      </w:r>
      <w:r w:rsidDel="00000000" w:rsidR="00000000" w:rsidRPr="00000000">
        <w:rPr>
          <w:rtl w:val="0"/>
        </w:rPr>
        <w:t xml:space="preserve">: the player sits in the </w:t>
      </w:r>
      <w:r w:rsidDel="00000000" w:rsidR="00000000" w:rsidRPr="00000000">
        <w:rPr>
          <w:b w:val="1"/>
          <w:rtl w:val="0"/>
        </w:rPr>
        <w:t xml:space="preserve">penalty box</w:t>
      </w:r>
      <w:r w:rsidDel="00000000" w:rsidR="00000000" w:rsidRPr="00000000">
        <w:rPr>
          <w:rtl w:val="0"/>
        </w:rPr>
        <w:t xml:space="preserve"> for 5 minutes while their team plays </w:t>
      </w:r>
      <w:r w:rsidDel="00000000" w:rsidR="00000000" w:rsidRPr="00000000">
        <w:rPr>
          <w:b w:val="1"/>
          <w:rtl w:val="0"/>
        </w:rPr>
        <w:t xml:space="preserve">shorthanded</w:t>
      </w:r>
      <w:r w:rsidDel="00000000" w:rsidR="00000000" w:rsidRPr="00000000">
        <w:rPr>
          <w:rtl w:val="0"/>
        </w:rPr>
        <w:t xml:space="preserve">. Unlike the </w:t>
      </w:r>
      <w:r w:rsidDel="00000000" w:rsidR="00000000" w:rsidRPr="00000000">
        <w:rPr>
          <w:b w:val="1"/>
          <w:rtl w:val="0"/>
        </w:rPr>
        <w:t xml:space="preserve">minor</w:t>
      </w:r>
      <w:r w:rsidDel="00000000" w:rsidR="00000000" w:rsidRPr="00000000">
        <w:rPr>
          <w:rtl w:val="0"/>
        </w:rPr>
        <w:t xml:space="preserve"> however, the </w:t>
      </w:r>
      <w:r w:rsidDel="00000000" w:rsidR="00000000" w:rsidRPr="00000000">
        <w:rPr>
          <w:b w:val="1"/>
          <w:rtl w:val="0"/>
        </w:rPr>
        <w:t xml:space="preserve">penalty </w:t>
      </w:r>
      <w:r w:rsidDel="00000000" w:rsidR="00000000" w:rsidRPr="00000000">
        <w:rPr>
          <w:rtl w:val="0"/>
        </w:rPr>
        <w:t xml:space="preserve">does not expire if the opposing team scores.</w:t>
      </w:r>
    </w:p>
    <w:p w:rsidR="00000000" w:rsidDel="00000000" w:rsidP="00000000" w:rsidRDefault="00000000" w:rsidRPr="00000000" w14:paraId="0000007B">
      <w:pPr>
        <w:numPr>
          <w:ilvl w:val="0"/>
          <w:numId w:val="4"/>
        </w:numPr>
        <w:ind w:left="720" w:hanging="360"/>
        <w:rPr>
          <w:b w:val="1"/>
        </w:rPr>
      </w:pPr>
      <w:r w:rsidDel="00000000" w:rsidR="00000000" w:rsidRPr="00000000">
        <w:rPr>
          <w:b w:val="1"/>
          <w:rtl w:val="0"/>
        </w:rPr>
        <w:t xml:space="preserve">Misconduct: </w:t>
      </w:r>
      <w:r w:rsidDel="00000000" w:rsidR="00000000" w:rsidRPr="00000000">
        <w:rPr>
          <w:rtl w:val="0"/>
        </w:rPr>
        <w:t xml:space="preserve">the player is removed from the game for 10 minutes, however the team does not play </w:t>
      </w:r>
      <w:r w:rsidDel="00000000" w:rsidR="00000000" w:rsidRPr="00000000">
        <w:rPr>
          <w:b w:val="1"/>
          <w:rtl w:val="0"/>
        </w:rPr>
        <w:t xml:space="preserve">shorthanded.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Specific details on </w:t>
      </w:r>
      <w:r w:rsidDel="00000000" w:rsidR="00000000" w:rsidRPr="00000000">
        <w:rPr>
          <w:b w:val="1"/>
          <w:rtl w:val="0"/>
        </w:rPr>
        <w:t xml:space="preserve">penalties </w:t>
      </w:r>
      <w:r w:rsidDel="00000000" w:rsidR="00000000" w:rsidRPr="00000000">
        <w:rPr>
          <w:rtl w:val="0"/>
        </w:rPr>
        <w:t xml:space="preserve">are not super important, but more details on the different types of infractions can be found </w:t>
      </w:r>
      <w:hyperlink r:id="rId23">
        <w:r w:rsidDel="00000000" w:rsidR="00000000" w:rsidRPr="00000000">
          <w:rPr>
            <w:color w:val="1155cc"/>
            <w:u w:val="single"/>
            <w:rtl w:val="0"/>
          </w:rPr>
          <w:t xml:space="preserve">here</w:t>
        </w:r>
      </w:hyperlink>
      <w:r w:rsidDel="00000000" w:rsidR="00000000" w:rsidRPr="00000000">
        <w:rPr>
          <w:rtl w:val="0"/>
        </w:rPr>
        <w:t xml:space="preserve">. Note that multiple players can serve </w:t>
      </w:r>
      <w:r w:rsidDel="00000000" w:rsidR="00000000" w:rsidRPr="00000000">
        <w:rPr>
          <w:b w:val="1"/>
          <w:rtl w:val="0"/>
        </w:rPr>
        <w:t xml:space="preserve">penalties</w:t>
      </w:r>
      <w:r w:rsidDel="00000000" w:rsidR="00000000" w:rsidRPr="00000000">
        <w:rPr>
          <w:rtl w:val="0"/>
        </w:rPr>
        <w:t xml:space="preserve"> simultaneously, but a team will have no fewer than 4 skaters including the </w:t>
      </w:r>
      <w:r w:rsidDel="00000000" w:rsidR="00000000" w:rsidRPr="00000000">
        <w:rPr>
          <w:b w:val="1"/>
          <w:rtl w:val="0"/>
        </w:rPr>
        <w:t xml:space="preserve">goalie</w:t>
      </w:r>
      <w:r w:rsidDel="00000000" w:rsidR="00000000" w:rsidRPr="00000000">
        <w:rPr>
          <w:rtl w:val="0"/>
        </w:rPr>
        <w:t xml:space="preserve"> on the ice at a given time (i.e. down two players, playing 3 on 5. It can be confusing because the </w:t>
      </w:r>
      <w:r w:rsidDel="00000000" w:rsidR="00000000" w:rsidRPr="00000000">
        <w:rPr>
          <w:b w:val="1"/>
          <w:rtl w:val="0"/>
        </w:rPr>
        <w:t xml:space="preserve">goalie</w:t>
      </w:r>
      <w:r w:rsidDel="00000000" w:rsidR="00000000" w:rsidRPr="00000000">
        <w:rPr>
          <w:rtl w:val="0"/>
        </w:rPr>
        <w:t xml:space="preserve"> is not usually included in this count. ).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Note that a </w:t>
      </w:r>
      <w:r w:rsidDel="00000000" w:rsidR="00000000" w:rsidRPr="00000000">
        <w:rPr>
          <w:b w:val="1"/>
          <w:rtl w:val="0"/>
        </w:rPr>
        <w:t xml:space="preserve">penalty </w:t>
      </w:r>
      <w:r w:rsidDel="00000000" w:rsidR="00000000" w:rsidRPr="00000000">
        <w:rPr>
          <w:rtl w:val="0"/>
        </w:rPr>
        <w:t xml:space="preserve">can be </w:t>
      </w:r>
      <w:r w:rsidDel="00000000" w:rsidR="00000000" w:rsidRPr="00000000">
        <w:rPr>
          <w:b w:val="1"/>
          <w:rtl w:val="0"/>
        </w:rPr>
        <w:t xml:space="preserve">delayed</w:t>
      </w:r>
      <w:r w:rsidDel="00000000" w:rsidR="00000000" w:rsidRPr="00000000">
        <w:rPr>
          <w:rtl w:val="0"/>
        </w:rPr>
        <w:t xml:space="preserve"> if an infraction occurs but the non-offending team is in control of the puck. This is to give them a chance to score a </w:t>
      </w:r>
      <w:r w:rsidDel="00000000" w:rsidR="00000000" w:rsidRPr="00000000">
        <w:rPr>
          <w:b w:val="1"/>
          <w:rtl w:val="0"/>
        </w:rPr>
        <w:t xml:space="preserve">goal</w:t>
      </w:r>
      <w:r w:rsidDel="00000000" w:rsidR="00000000" w:rsidRPr="00000000">
        <w:rPr>
          <w:rtl w:val="0"/>
        </w:rPr>
        <w:t xml:space="preserve"> rather than interrupting play. As soon as the offending team touches the </w:t>
      </w:r>
      <w:r w:rsidDel="00000000" w:rsidR="00000000" w:rsidRPr="00000000">
        <w:rPr>
          <w:b w:val="1"/>
          <w:rtl w:val="0"/>
        </w:rPr>
        <w:t xml:space="preserve">puck</w:t>
      </w:r>
      <w:r w:rsidDel="00000000" w:rsidR="00000000" w:rsidRPr="00000000">
        <w:rPr>
          <w:rtl w:val="0"/>
        </w:rPr>
        <w:t xml:space="preserve">, the play is stopped and the offending player is removed from the ice to serve his </w:t>
      </w:r>
      <w:r w:rsidDel="00000000" w:rsidR="00000000" w:rsidRPr="00000000">
        <w:rPr>
          <w:b w:val="1"/>
          <w:rtl w:val="0"/>
        </w:rPr>
        <w:t xml:space="preserve">penalty</w:t>
      </w:r>
      <w:r w:rsidDel="00000000" w:rsidR="00000000" w:rsidRPr="00000000">
        <w:rPr>
          <w:rtl w:val="0"/>
        </w:rPr>
        <w:t xml:space="preserve">. Teams usually </w:t>
      </w:r>
      <w:r w:rsidDel="00000000" w:rsidR="00000000" w:rsidRPr="00000000">
        <w:rPr>
          <w:b w:val="1"/>
          <w:rtl w:val="0"/>
        </w:rPr>
        <w:t xml:space="preserve">pull their goalie </w:t>
      </w:r>
      <w:r w:rsidDel="00000000" w:rsidR="00000000" w:rsidRPr="00000000">
        <w:rPr>
          <w:rtl w:val="0"/>
        </w:rPr>
        <w:t xml:space="preserve">during a </w:t>
      </w:r>
      <w:r w:rsidDel="00000000" w:rsidR="00000000" w:rsidRPr="00000000">
        <w:rPr>
          <w:b w:val="1"/>
          <w:rtl w:val="0"/>
        </w:rPr>
        <w:t xml:space="preserve">delayed penalty</w:t>
      </w:r>
      <w:r w:rsidDel="00000000" w:rsidR="00000000" w:rsidRPr="00000000">
        <w:rPr>
          <w:rtl w:val="0"/>
        </w:rPr>
        <w:t xml:space="preserve"> call to play </w:t>
      </w:r>
      <w:r w:rsidDel="00000000" w:rsidR="00000000" w:rsidRPr="00000000">
        <w:rPr>
          <w:b w:val="1"/>
          <w:rtl w:val="0"/>
        </w:rPr>
        <w:t xml:space="preserve">six on five (6-5)</w:t>
      </w:r>
      <w:r w:rsidDel="00000000" w:rsidR="00000000" w:rsidRPr="00000000">
        <w:rPr>
          <w:rtl w:val="0"/>
        </w:rPr>
        <w:t xml:space="preserve">, because there is little risk of the opposing team scoring as they cannot control the </w:t>
      </w:r>
      <w:r w:rsidDel="00000000" w:rsidR="00000000" w:rsidRPr="00000000">
        <w:rPr>
          <w:b w:val="1"/>
          <w:rtl w:val="0"/>
        </w:rPr>
        <w:t xml:space="preserve">puck </w:t>
      </w:r>
      <w:r w:rsidDel="00000000" w:rsidR="00000000" w:rsidRPr="00000000">
        <w:rPr>
          <w:rtl w:val="0"/>
        </w:rPr>
        <w:t xml:space="preserve">at all. There have been cases where the non-offending team somehow ended up scoring on their own goal, which is pretty embarrassing for the team.</w:t>
      </w:r>
    </w:p>
    <w:p w:rsidR="00000000" w:rsidDel="00000000" w:rsidP="00000000" w:rsidRDefault="00000000" w:rsidRPr="00000000" w14:paraId="00000080">
      <w:pPr>
        <w:jc w:val="center"/>
        <w:rPr/>
      </w:pPr>
      <w:r w:rsidDel="00000000" w:rsidR="00000000" w:rsidRPr="00000000">
        <w:rPr/>
        <w:drawing>
          <wp:inline distB="114300" distT="114300" distL="114300" distR="114300">
            <wp:extent cx="4235005" cy="1361962"/>
            <wp:effectExtent b="0" l="0" r="0" t="0"/>
            <wp:docPr id="14" name="image6.png"/>
            <a:graphic>
              <a:graphicData uri="http://schemas.openxmlformats.org/drawingml/2006/picture">
                <pic:pic>
                  <pic:nvPicPr>
                    <pic:cNvPr id="0" name="image6.png"/>
                    <pic:cNvPicPr preferRelativeResize="0"/>
                  </pic:nvPicPr>
                  <pic:blipFill>
                    <a:blip r:embed="rId24"/>
                    <a:srcRect b="20715" l="0" r="0" t="22051"/>
                    <a:stretch>
                      <a:fillRect/>
                    </a:stretch>
                  </pic:blipFill>
                  <pic:spPr>
                    <a:xfrm>
                      <a:off x="0" y="0"/>
                      <a:ext cx="4235005" cy="1361962"/>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pPr>
      <w:r w:rsidDel="00000000" w:rsidR="00000000" w:rsidRPr="00000000">
        <w:rPr>
          <w:i w:val="1"/>
          <w:rtl w:val="0"/>
        </w:rPr>
        <w:t xml:space="preserve">Eight penalties in the first minute of the game...</w:t>
      </w:r>
      <w:r w:rsidDel="00000000" w:rsidR="00000000" w:rsidRPr="00000000">
        <w:rPr>
          <w:rtl w:val="0"/>
        </w:rPr>
      </w:r>
    </w:p>
    <w:p w:rsidR="00000000" w:rsidDel="00000000" w:rsidP="00000000" w:rsidRDefault="00000000" w:rsidRPr="00000000" w14:paraId="00000082">
      <w:pPr>
        <w:pStyle w:val="Heading2"/>
        <w:rPr/>
      </w:pPr>
      <w:bookmarkStart w:colFirst="0" w:colLast="0" w:name="_eilr4ytn4d3f" w:id="14"/>
      <w:bookmarkEnd w:id="14"/>
      <w:r w:rsidDel="00000000" w:rsidR="00000000" w:rsidRPr="00000000">
        <w:rPr>
          <w:rtl w:val="0"/>
        </w:rPr>
        <w:t xml:space="preserve">Power Play, Penalty Kill, and Special Teams</w:t>
      </w:r>
    </w:p>
    <w:p w:rsidR="00000000" w:rsidDel="00000000" w:rsidP="00000000" w:rsidRDefault="00000000" w:rsidRPr="00000000" w14:paraId="00000083">
      <w:pPr>
        <w:rPr>
          <w:b w:val="1"/>
        </w:rPr>
      </w:pPr>
      <w:r w:rsidDel="00000000" w:rsidR="00000000" w:rsidRPr="00000000">
        <w:rPr>
          <w:rtl w:val="0"/>
        </w:rPr>
        <w:t xml:space="preserve">When a team has more players on the ice than the other due to </w:t>
      </w:r>
      <w:r w:rsidDel="00000000" w:rsidR="00000000" w:rsidRPr="00000000">
        <w:rPr>
          <w:b w:val="1"/>
          <w:rtl w:val="0"/>
        </w:rPr>
        <w:t xml:space="preserve">penalties</w:t>
      </w:r>
      <w:r w:rsidDel="00000000" w:rsidR="00000000" w:rsidRPr="00000000">
        <w:rPr>
          <w:rtl w:val="0"/>
        </w:rPr>
        <w:t xml:space="preserve">, they are on the </w:t>
      </w:r>
      <w:r w:rsidDel="00000000" w:rsidR="00000000" w:rsidRPr="00000000">
        <w:rPr>
          <w:b w:val="1"/>
          <w:rtl w:val="0"/>
        </w:rPr>
        <w:t xml:space="preserve">power play</w:t>
      </w:r>
      <w:r w:rsidDel="00000000" w:rsidR="00000000" w:rsidRPr="00000000">
        <w:rPr>
          <w:rtl w:val="0"/>
        </w:rPr>
        <w:t xml:space="preserve">. The team playing </w:t>
      </w:r>
      <w:r w:rsidDel="00000000" w:rsidR="00000000" w:rsidRPr="00000000">
        <w:rPr>
          <w:b w:val="1"/>
          <w:rtl w:val="0"/>
        </w:rPr>
        <w:t xml:space="preserve">shorthanded </w:t>
      </w:r>
      <w:r w:rsidDel="00000000" w:rsidR="00000000" w:rsidRPr="00000000">
        <w:rPr>
          <w:rtl w:val="0"/>
        </w:rPr>
        <w:t xml:space="preserve">is on the </w:t>
      </w:r>
      <w:r w:rsidDel="00000000" w:rsidR="00000000" w:rsidRPr="00000000">
        <w:rPr>
          <w:b w:val="1"/>
          <w:rtl w:val="0"/>
        </w:rPr>
        <w:t xml:space="preserve">penalty kill</w:t>
      </w:r>
      <w:r w:rsidDel="00000000" w:rsidR="00000000" w:rsidRPr="00000000">
        <w:rPr>
          <w:rtl w:val="0"/>
        </w:rPr>
        <w:t xml:space="preserve">. Teams typically assemble a different group of players than the typical deployments of three </w:t>
      </w:r>
      <w:r w:rsidDel="00000000" w:rsidR="00000000" w:rsidRPr="00000000">
        <w:rPr>
          <w:b w:val="1"/>
          <w:rtl w:val="0"/>
        </w:rPr>
        <w:t xml:space="preserve">forwards </w:t>
      </w:r>
      <w:r w:rsidDel="00000000" w:rsidR="00000000" w:rsidRPr="00000000">
        <w:rPr>
          <w:rtl w:val="0"/>
        </w:rPr>
        <w:t xml:space="preserve">(LW, C, RW) and two </w:t>
      </w:r>
      <w:r w:rsidDel="00000000" w:rsidR="00000000" w:rsidRPr="00000000">
        <w:rPr>
          <w:b w:val="1"/>
          <w:rtl w:val="0"/>
        </w:rPr>
        <w:t xml:space="preserve">defensemen</w:t>
      </w:r>
      <w:r w:rsidDel="00000000" w:rsidR="00000000" w:rsidRPr="00000000">
        <w:rPr>
          <w:rtl w:val="0"/>
        </w:rPr>
        <w:t xml:space="preserve"> when playing at </w:t>
      </w:r>
      <w:r w:rsidDel="00000000" w:rsidR="00000000" w:rsidRPr="00000000">
        <w:rPr>
          <w:b w:val="1"/>
          <w:rtl w:val="0"/>
        </w:rPr>
        <w:t xml:space="preserve">even strength.</w:t>
      </w:r>
      <w:r w:rsidDel="00000000" w:rsidR="00000000" w:rsidRPr="00000000">
        <w:rPr>
          <w:rtl w:val="0"/>
        </w:rPr>
        <w:t xml:space="preserve"> They may play their most dangerous offensive forwards together, or swap a </w:t>
      </w:r>
      <w:r w:rsidDel="00000000" w:rsidR="00000000" w:rsidRPr="00000000">
        <w:rPr>
          <w:b w:val="1"/>
          <w:rtl w:val="0"/>
        </w:rPr>
        <w:t xml:space="preserve">defenseman </w:t>
      </w:r>
      <w:r w:rsidDel="00000000" w:rsidR="00000000" w:rsidRPr="00000000">
        <w:rPr>
          <w:rtl w:val="0"/>
        </w:rPr>
        <w:t xml:space="preserve">for a </w:t>
      </w:r>
      <w:r w:rsidDel="00000000" w:rsidR="00000000" w:rsidRPr="00000000">
        <w:rPr>
          <w:b w:val="1"/>
          <w:rtl w:val="0"/>
        </w:rPr>
        <w:t xml:space="preserve">forward</w:t>
      </w:r>
      <w:r w:rsidDel="00000000" w:rsidR="00000000" w:rsidRPr="00000000">
        <w:rPr>
          <w:rtl w:val="0"/>
        </w:rPr>
        <w:t xml:space="preserve">. Similarly, the team on the </w:t>
      </w:r>
      <w:r w:rsidDel="00000000" w:rsidR="00000000" w:rsidRPr="00000000">
        <w:rPr>
          <w:b w:val="1"/>
          <w:rtl w:val="0"/>
        </w:rPr>
        <w:t xml:space="preserve">penalty kill</w:t>
      </w:r>
      <w:r w:rsidDel="00000000" w:rsidR="00000000" w:rsidRPr="00000000">
        <w:rPr>
          <w:rtl w:val="0"/>
        </w:rPr>
        <w:t xml:space="preserve"> may play their most defensive players to try to prevent a goal. In either case, these groups are called </w:t>
      </w:r>
      <w:r w:rsidDel="00000000" w:rsidR="00000000" w:rsidRPr="00000000">
        <w:rPr>
          <w:b w:val="1"/>
          <w:rtl w:val="0"/>
        </w:rPr>
        <w:t xml:space="preserve">special teams.</w:t>
      </w:r>
    </w:p>
    <w:p w:rsidR="00000000" w:rsidDel="00000000" w:rsidP="00000000" w:rsidRDefault="00000000" w:rsidRPr="00000000" w14:paraId="00000084">
      <w:pPr>
        <w:pStyle w:val="Heading2"/>
        <w:rPr/>
      </w:pPr>
      <w:bookmarkStart w:colFirst="0" w:colLast="0" w:name="_xlai5n8yvns5" w:id="15"/>
      <w:bookmarkEnd w:id="15"/>
      <w:r w:rsidDel="00000000" w:rsidR="00000000" w:rsidRPr="00000000">
        <w:rPr>
          <w:rtl w:val="0"/>
        </w:rPr>
        <w:t xml:space="preserve">Penalty Shot</w:t>
      </w:r>
    </w:p>
    <w:p w:rsidR="00000000" w:rsidDel="00000000" w:rsidP="00000000" w:rsidRDefault="00000000" w:rsidRPr="00000000" w14:paraId="00000085">
      <w:pPr>
        <w:rPr/>
      </w:pPr>
      <w:r w:rsidDel="00000000" w:rsidR="00000000" w:rsidRPr="00000000">
        <w:rPr>
          <w:rtl w:val="0"/>
        </w:rPr>
        <w:t xml:space="preserve">If a player is on a </w:t>
      </w:r>
      <w:r w:rsidDel="00000000" w:rsidR="00000000" w:rsidRPr="00000000">
        <w:rPr>
          <w:b w:val="1"/>
          <w:rtl w:val="0"/>
        </w:rPr>
        <w:t xml:space="preserve">breakaway </w:t>
      </w:r>
      <w:r w:rsidDel="00000000" w:rsidR="00000000" w:rsidRPr="00000000">
        <w:rPr>
          <w:rtl w:val="0"/>
        </w:rPr>
        <w:t xml:space="preserve">(i.e. a player has no defending players between himself and the </w:t>
      </w:r>
      <w:r w:rsidDel="00000000" w:rsidR="00000000" w:rsidRPr="00000000">
        <w:rPr>
          <w:b w:val="1"/>
          <w:rtl w:val="0"/>
        </w:rPr>
        <w:t xml:space="preserve">goaltender</w:t>
      </w:r>
      <w:r w:rsidDel="00000000" w:rsidR="00000000" w:rsidRPr="00000000">
        <w:rPr>
          <w:rtl w:val="0"/>
        </w:rPr>
        <w:t xml:space="preserve">) with a clear </w:t>
      </w:r>
      <w:r w:rsidDel="00000000" w:rsidR="00000000" w:rsidRPr="00000000">
        <w:rPr>
          <w:b w:val="1"/>
          <w:rtl w:val="0"/>
        </w:rPr>
        <w:t xml:space="preserve">scoring chance</w:t>
      </w:r>
      <w:r w:rsidDel="00000000" w:rsidR="00000000" w:rsidRPr="00000000">
        <w:rPr>
          <w:rtl w:val="0"/>
        </w:rPr>
        <w:t xml:space="preserve"> and is interfered with because of a foul committed by an opposing player, the non-offending player is given an attempt to score a goal without any opposition except a </w:t>
      </w:r>
      <w:r w:rsidDel="00000000" w:rsidR="00000000" w:rsidRPr="00000000">
        <w:rPr>
          <w:b w:val="1"/>
          <w:rtl w:val="0"/>
        </w:rPr>
        <w:t xml:space="preserve">goaltender</w:t>
      </w:r>
      <w:r w:rsidDel="00000000" w:rsidR="00000000" w:rsidRPr="00000000">
        <w:rPr>
          <w:rtl w:val="0"/>
        </w:rPr>
        <w:t xml:space="preserve">. This is referred to as a </w:t>
      </w:r>
      <w:r w:rsidDel="00000000" w:rsidR="00000000" w:rsidRPr="00000000">
        <w:rPr>
          <w:b w:val="1"/>
          <w:rtl w:val="0"/>
        </w:rPr>
        <w:t xml:space="preserve">penalty shot</w:t>
      </w:r>
      <w:r w:rsidDel="00000000" w:rsidR="00000000" w:rsidRPr="00000000">
        <w:rPr>
          <w:rtl w:val="0"/>
        </w:rPr>
        <w:t xml:space="preserve">. </w:t>
      </w:r>
    </w:p>
    <w:p w:rsidR="00000000" w:rsidDel="00000000" w:rsidP="00000000" w:rsidRDefault="00000000" w:rsidRPr="00000000" w14:paraId="00000086">
      <w:pPr>
        <w:pStyle w:val="Heading1"/>
        <w:rPr/>
      </w:pPr>
      <w:bookmarkStart w:colFirst="0" w:colLast="0" w:name="_8axvhmsbk23t" w:id="16"/>
      <w:bookmarkEnd w:id="16"/>
      <w:r w:rsidDel="00000000" w:rsidR="00000000" w:rsidRPr="00000000">
        <w:rPr>
          <w:rtl w:val="0"/>
        </w:rPr>
        <w:t xml:space="preserve">Hockey Season</w:t>
      </w:r>
    </w:p>
    <w:p w:rsidR="00000000" w:rsidDel="00000000" w:rsidP="00000000" w:rsidRDefault="00000000" w:rsidRPr="00000000" w14:paraId="00000087">
      <w:pPr>
        <w:rPr/>
      </w:pPr>
      <w:r w:rsidDel="00000000" w:rsidR="00000000" w:rsidRPr="00000000">
        <w:rPr>
          <w:rtl w:val="0"/>
        </w:rPr>
        <w:t xml:space="preserve">The NHL season is divided into the </w:t>
      </w:r>
      <w:r w:rsidDel="00000000" w:rsidR="00000000" w:rsidRPr="00000000">
        <w:rPr>
          <w:b w:val="1"/>
          <w:rtl w:val="0"/>
        </w:rPr>
        <w:t xml:space="preserve">regular season </w:t>
      </w:r>
      <w:r w:rsidDel="00000000" w:rsidR="00000000" w:rsidRPr="00000000">
        <w:rPr>
          <w:rtl w:val="0"/>
        </w:rPr>
        <w:t xml:space="preserve">and the </w:t>
      </w:r>
      <w:r w:rsidDel="00000000" w:rsidR="00000000" w:rsidRPr="00000000">
        <w:rPr>
          <w:b w:val="1"/>
          <w:rtl w:val="0"/>
        </w:rPr>
        <w:t xml:space="preserve">Stanley Cup playoffs.</w:t>
      </w:r>
      <w:r w:rsidDel="00000000" w:rsidR="00000000" w:rsidRPr="00000000">
        <w:rPr>
          <w:rtl w:val="0"/>
        </w:rPr>
        <w:t xml:space="preserve"> </w:t>
      </w:r>
      <w:r w:rsidDel="00000000" w:rsidR="00000000" w:rsidRPr="00000000">
        <w:rPr>
          <w:rtl w:val="0"/>
        </w:rPr>
        <w:t xml:space="preserve">In the regular season, teams play 82 games which determine their standings. The three highest placed teams in each </w:t>
      </w:r>
      <w:r w:rsidDel="00000000" w:rsidR="00000000" w:rsidRPr="00000000">
        <w:rPr>
          <w:b w:val="1"/>
          <w:rtl w:val="0"/>
        </w:rPr>
        <w:t xml:space="preserve">division</w:t>
      </w:r>
      <w:r w:rsidDel="00000000" w:rsidR="00000000" w:rsidRPr="00000000">
        <w:rPr>
          <w:rtl w:val="0"/>
        </w:rPr>
        <w:t xml:space="preserve"> and two wild card teams per </w:t>
      </w:r>
      <w:r w:rsidDel="00000000" w:rsidR="00000000" w:rsidRPr="00000000">
        <w:rPr>
          <w:b w:val="1"/>
          <w:rtl w:val="0"/>
        </w:rPr>
        <w:t xml:space="preserve">conference</w:t>
      </w:r>
      <w:r w:rsidDel="00000000" w:rsidR="00000000" w:rsidRPr="00000000">
        <w:rPr>
          <w:rtl w:val="0"/>
        </w:rPr>
        <w:t xml:space="preserve"> enter the </w:t>
      </w:r>
      <w:r w:rsidDel="00000000" w:rsidR="00000000" w:rsidRPr="00000000">
        <w:rPr>
          <w:b w:val="1"/>
          <w:rtl w:val="0"/>
        </w:rPr>
        <w:t xml:space="preserve">playoff</w:t>
      </w:r>
      <w:r w:rsidDel="00000000" w:rsidR="00000000" w:rsidRPr="00000000">
        <w:rPr>
          <w:rtl w:val="0"/>
        </w:rPr>
        <w:t xml:space="preserve"> elimination tournament </w:t>
      </w:r>
      <w:r w:rsidDel="00000000" w:rsidR="00000000" w:rsidRPr="00000000">
        <w:rPr>
          <w:rtl w:val="0"/>
        </w:rPr>
        <w:t xml:space="preserve">to determine the </w:t>
      </w:r>
      <w:r w:rsidDel="00000000" w:rsidR="00000000" w:rsidRPr="00000000">
        <w:rPr>
          <w:b w:val="1"/>
          <w:rtl w:val="0"/>
        </w:rPr>
        <w:t xml:space="preserve">Stanley Cup Champion. </w:t>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Teams are grouped loosely based on geography into four </w:t>
      </w:r>
      <w:r w:rsidDel="00000000" w:rsidR="00000000" w:rsidRPr="00000000">
        <w:rPr>
          <w:b w:val="1"/>
          <w:rtl w:val="0"/>
        </w:rPr>
        <w:t xml:space="preserve">divisions</w:t>
      </w:r>
      <w:r w:rsidDel="00000000" w:rsidR="00000000" w:rsidRPr="00000000">
        <w:rPr>
          <w:rtl w:val="0"/>
        </w:rPr>
        <w:t xml:space="preserve">, which belong to either the </w:t>
      </w:r>
      <w:r w:rsidDel="00000000" w:rsidR="00000000" w:rsidRPr="00000000">
        <w:rPr>
          <w:b w:val="1"/>
          <w:rtl w:val="0"/>
        </w:rPr>
        <w:t xml:space="preserve">eastern </w:t>
      </w:r>
      <w:r w:rsidDel="00000000" w:rsidR="00000000" w:rsidRPr="00000000">
        <w:rPr>
          <w:rtl w:val="0"/>
        </w:rPr>
        <w:t xml:space="preserve">or </w:t>
      </w:r>
      <w:r w:rsidDel="00000000" w:rsidR="00000000" w:rsidRPr="00000000">
        <w:rPr>
          <w:b w:val="1"/>
          <w:rtl w:val="0"/>
        </w:rPr>
        <w:t xml:space="preserve">western conference.</w:t>
      </w:r>
      <w:r w:rsidDel="00000000" w:rsidR="00000000" w:rsidRPr="00000000">
        <w:rPr>
          <w:rtl w:val="0"/>
        </w:rPr>
        <w:t xml:space="preserve"> These details are not important for the scope of the project, but they do impact which team plays which during the </w:t>
      </w:r>
      <w:r w:rsidDel="00000000" w:rsidR="00000000" w:rsidRPr="00000000">
        <w:rPr>
          <w:b w:val="1"/>
          <w:rtl w:val="0"/>
        </w:rPr>
        <w:t xml:space="preserve">regular season</w:t>
      </w:r>
      <w:r w:rsidDel="00000000" w:rsidR="00000000" w:rsidRPr="00000000">
        <w:rPr>
          <w:rtl w:val="0"/>
        </w:rPr>
        <w:t xml:space="preserve">. </w:t>
      </w:r>
    </w:p>
    <w:p w:rsidR="00000000" w:rsidDel="00000000" w:rsidP="00000000" w:rsidRDefault="00000000" w:rsidRPr="00000000" w14:paraId="0000008A">
      <w:pPr>
        <w:pStyle w:val="Heading2"/>
        <w:rPr/>
      </w:pPr>
      <w:bookmarkStart w:colFirst="0" w:colLast="0" w:name="_rnd12zb70vwl" w:id="17"/>
      <w:bookmarkEnd w:id="17"/>
      <w:r w:rsidDel="00000000" w:rsidR="00000000" w:rsidRPr="00000000">
        <w:rPr>
          <w:rtl w:val="0"/>
        </w:rPr>
        <w:t xml:space="preserve">Regular Season</w:t>
      </w:r>
    </w:p>
    <w:p w:rsidR="00000000" w:rsidDel="00000000" w:rsidP="00000000" w:rsidRDefault="00000000" w:rsidRPr="00000000" w14:paraId="0000008B">
      <w:pPr>
        <w:rPr/>
      </w:pPr>
      <w:r w:rsidDel="00000000" w:rsidR="00000000" w:rsidRPr="00000000">
        <w:rPr>
          <w:rtl w:val="0"/>
        </w:rPr>
        <w:t xml:space="preserve">During the regular season, teams play one another in a sort of round-robin format (not exactly) to determine their final place in the standings. Each team plays 82 games, and the goal is to place high enough in the standings to enter the playoffs.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During the regular season, the rules for tiebreaking are as follows:</w:t>
      </w:r>
    </w:p>
    <w:p w:rsidR="00000000" w:rsidDel="00000000" w:rsidP="00000000" w:rsidRDefault="00000000" w:rsidRPr="00000000" w14:paraId="0000008E">
      <w:pPr>
        <w:numPr>
          <w:ilvl w:val="0"/>
          <w:numId w:val="5"/>
        </w:numPr>
        <w:ind w:left="720" w:hanging="360"/>
        <w:rPr>
          <w:u w:val="none"/>
        </w:rPr>
      </w:pPr>
      <w:r w:rsidDel="00000000" w:rsidR="00000000" w:rsidRPr="00000000">
        <w:rPr>
          <w:rtl w:val="0"/>
        </w:rPr>
        <w:t xml:space="preserve">The game goes into sudden death </w:t>
      </w:r>
      <w:r w:rsidDel="00000000" w:rsidR="00000000" w:rsidRPr="00000000">
        <w:rPr>
          <w:b w:val="1"/>
          <w:rtl w:val="0"/>
        </w:rPr>
        <w:t xml:space="preserve">overtime</w:t>
      </w:r>
      <w:r w:rsidDel="00000000" w:rsidR="00000000" w:rsidRPr="00000000">
        <w:rPr>
          <w:rtl w:val="0"/>
        </w:rPr>
        <w:t xml:space="preserve">. Since 2015, teams play 3 on 3 instead of 5 on 5 (i.e. 3 skaters plus a goalie, so a total of 4 players are actually on the ice).</w:t>
      </w:r>
    </w:p>
    <w:p w:rsidR="00000000" w:rsidDel="00000000" w:rsidP="00000000" w:rsidRDefault="00000000" w:rsidRPr="00000000" w14:paraId="0000008F">
      <w:pPr>
        <w:numPr>
          <w:ilvl w:val="0"/>
          <w:numId w:val="5"/>
        </w:numPr>
        <w:ind w:left="720" w:hanging="360"/>
        <w:rPr>
          <w:u w:val="none"/>
        </w:rPr>
      </w:pPr>
      <w:r w:rsidDel="00000000" w:rsidR="00000000" w:rsidRPr="00000000">
        <w:rPr>
          <w:rtl w:val="0"/>
        </w:rPr>
        <w:t xml:space="preserve">If after 5 minutes no goal is scored, the game goes to a </w:t>
      </w:r>
      <w:r w:rsidDel="00000000" w:rsidR="00000000" w:rsidRPr="00000000">
        <w:rPr>
          <w:b w:val="1"/>
          <w:rtl w:val="0"/>
        </w:rPr>
        <w:t xml:space="preserve">shootout,</w:t>
      </w:r>
      <w:r w:rsidDel="00000000" w:rsidR="00000000" w:rsidRPr="00000000">
        <w:rPr>
          <w:rtl w:val="0"/>
        </w:rPr>
        <w:t xml:space="preserve"> where teams take turns taking </w:t>
      </w:r>
      <w:r w:rsidDel="00000000" w:rsidR="00000000" w:rsidRPr="00000000">
        <w:rPr>
          <w:b w:val="1"/>
          <w:rtl w:val="0"/>
        </w:rPr>
        <w:t xml:space="preserve">penalty shots</w:t>
      </w:r>
      <w:r w:rsidDel="00000000" w:rsidR="00000000" w:rsidRPr="00000000">
        <w:rPr>
          <w:rtl w:val="0"/>
        </w:rPr>
        <w:t xml:space="preserve"> to determine the winner of the game. </w:t>
      </w:r>
    </w:p>
    <w:p w:rsidR="00000000" w:rsidDel="00000000" w:rsidP="00000000" w:rsidRDefault="00000000" w:rsidRPr="00000000" w14:paraId="00000090">
      <w:pPr>
        <w:pStyle w:val="Heading3"/>
        <w:rPr/>
      </w:pPr>
      <w:bookmarkStart w:colFirst="0" w:colLast="0" w:name="_ocwx9gesr7zv" w:id="18"/>
      <w:bookmarkEnd w:id="18"/>
      <w:r w:rsidDel="00000000" w:rsidR="00000000" w:rsidRPr="00000000">
        <w:rPr>
          <w:rtl w:val="0"/>
        </w:rPr>
        <w:t xml:space="preserve">Standings</w:t>
      </w:r>
    </w:p>
    <w:p w:rsidR="00000000" w:rsidDel="00000000" w:rsidP="00000000" w:rsidRDefault="00000000" w:rsidRPr="00000000" w14:paraId="00000091">
      <w:pPr>
        <w:rPr>
          <w:b w:val="1"/>
        </w:rPr>
      </w:pPr>
      <w:r w:rsidDel="00000000" w:rsidR="00000000" w:rsidRPr="00000000">
        <w:rPr>
          <w:rtl w:val="0"/>
        </w:rPr>
        <w:t xml:space="preserve">Teams are awarded two </w:t>
      </w:r>
      <w:r w:rsidDel="00000000" w:rsidR="00000000" w:rsidRPr="00000000">
        <w:rPr>
          <w:b w:val="1"/>
          <w:rtl w:val="0"/>
        </w:rPr>
        <w:t xml:space="preserve">points</w:t>
      </w:r>
      <w:r w:rsidDel="00000000" w:rsidR="00000000" w:rsidRPr="00000000">
        <w:rPr>
          <w:rtl w:val="0"/>
        </w:rPr>
        <w:t xml:space="preserve"> for a win (including in </w:t>
      </w:r>
      <w:r w:rsidDel="00000000" w:rsidR="00000000" w:rsidRPr="00000000">
        <w:rPr>
          <w:b w:val="1"/>
          <w:rtl w:val="0"/>
        </w:rPr>
        <w:t xml:space="preserve">overtime</w:t>
      </w:r>
      <w:r w:rsidDel="00000000" w:rsidR="00000000" w:rsidRPr="00000000">
        <w:rPr>
          <w:rtl w:val="0"/>
        </w:rPr>
        <w:t xml:space="preserve"> or </w:t>
      </w:r>
      <w:r w:rsidDel="00000000" w:rsidR="00000000" w:rsidRPr="00000000">
        <w:rPr>
          <w:b w:val="1"/>
          <w:rtl w:val="0"/>
        </w:rPr>
        <w:t xml:space="preserve">shootout</w:t>
      </w:r>
      <w:r w:rsidDel="00000000" w:rsidR="00000000" w:rsidRPr="00000000">
        <w:rPr>
          <w:rtl w:val="0"/>
        </w:rPr>
        <w:t xml:space="preserve">), one </w:t>
      </w:r>
      <w:r w:rsidDel="00000000" w:rsidR="00000000" w:rsidRPr="00000000">
        <w:rPr>
          <w:b w:val="1"/>
          <w:rtl w:val="0"/>
        </w:rPr>
        <w:t xml:space="preserve">point</w:t>
      </w:r>
      <w:r w:rsidDel="00000000" w:rsidR="00000000" w:rsidRPr="00000000">
        <w:rPr>
          <w:rtl w:val="0"/>
        </w:rPr>
        <w:t xml:space="preserve"> for a loss in </w:t>
      </w:r>
      <w:r w:rsidDel="00000000" w:rsidR="00000000" w:rsidRPr="00000000">
        <w:rPr>
          <w:b w:val="1"/>
          <w:rtl w:val="0"/>
        </w:rPr>
        <w:t xml:space="preserve">overtime</w:t>
      </w:r>
      <w:r w:rsidDel="00000000" w:rsidR="00000000" w:rsidRPr="00000000">
        <w:rPr>
          <w:rtl w:val="0"/>
        </w:rPr>
        <w:t xml:space="preserve"> or </w:t>
      </w:r>
      <w:r w:rsidDel="00000000" w:rsidR="00000000" w:rsidRPr="00000000">
        <w:rPr>
          <w:b w:val="1"/>
          <w:rtl w:val="0"/>
        </w:rPr>
        <w:t xml:space="preserve">shootout</w:t>
      </w:r>
      <w:r w:rsidDel="00000000" w:rsidR="00000000" w:rsidRPr="00000000">
        <w:rPr>
          <w:rtl w:val="0"/>
        </w:rPr>
        <w:t xml:space="preserve">, and no points for a loss in regulation time. These </w:t>
      </w:r>
      <w:r w:rsidDel="00000000" w:rsidR="00000000" w:rsidRPr="00000000">
        <w:rPr>
          <w:b w:val="1"/>
          <w:rtl w:val="0"/>
        </w:rPr>
        <w:t xml:space="preserve">points</w:t>
      </w:r>
      <w:r w:rsidDel="00000000" w:rsidR="00000000" w:rsidRPr="00000000">
        <w:rPr>
          <w:rtl w:val="0"/>
        </w:rPr>
        <w:t xml:space="preserve"> are different from the </w:t>
      </w:r>
      <w:r w:rsidDel="00000000" w:rsidR="00000000" w:rsidRPr="00000000">
        <w:rPr>
          <w:b w:val="1"/>
          <w:rtl w:val="0"/>
        </w:rPr>
        <w:t xml:space="preserve">points </w:t>
      </w:r>
      <w:r w:rsidDel="00000000" w:rsidR="00000000" w:rsidRPr="00000000">
        <w:rPr>
          <w:rtl w:val="0"/>
        </w:rPr>
        <w:t xml:space="preserve">accumulated by individual players; these are used to rank teams in the </w:t>
      </w:r>
      <w:r w:rsidDel="00000000" w:rsidR="00000000" w:rsidRPr="00000000">
        <w:rPr>
          <w:b w:val="1"/>
          <w:rtl w:val="0"/>
        </w:rPr>
        <w:t xml:space="preserve">standings</w:t>
      </w:r>
      <w:r w:rsidDel="00000000" w:rsidR="00000000" w:rsidRPr="00000000">
        <w:rPr>
          <w:rtl w:val="0"/>
        </w:rPr>
        <w:t xml:space="preserve">, which determines their candidacy to the </w:t>
      </w:r>
      <w:r w:rsidDel="00000000" w:rsidR="00000000" w:rsidRPr="00000000">
        <w:rPr>
          <w:b w:val="1"/>
          <w:rtl w:val="0"/>
        </w:rPr>
        <w:t xml:space="preserve">Stanley Cup Playoffs</w:t>
      </w:r>
      <w:r w:rsidDel="00000000" w:rsidR="00000000" w:rsidRPr="00000000">
        <w:rPr>
          <w:rtl w:val="0"/>
        </w:rPr>
        <w:t xml:space="preserve"> and thus a shot at the </w:t>
      </w:r>
      <w:r w:rsidDel="00000000" w:rsidR="00000000" w:rsidRPr="00000000">
        <w:rPr>
          <w:b w:val="1"/>
          <w:rtl w:val="0"/>
        </w:rPr>
        <w:t xml:space="preserve">Stanley Cup</w:t>
      </w:r>
      <w:r w:rsidDel="00000000" w:rsidR="00000000" w:rsidRPr="00000000">
        <w:rPr>
          <w:rtl w:val="0"/>
        </w:rPr>
        <w:t xml:space="preserve">, which is the goal of every player and franchise. </w:t>
      </w:r>
      <w:r w:rsidDel="00000000" w:rsidR="00000000" w:rsidRPr="00000000">
        <w:rPr>
          <w:rtl w:val="0"/>
        </w:rPr>
      </w:r>
    </w:p>
    <w:p w:rsidR="00000000" w:rsidDel="00000000" w:rsidP="00000000" w:rsidRDefault="00000000" w:rsidRPr="00000000" w14:paraId="00000092">
      <w:pPr>
        <w:pStyle w:val="Heading2"/>
        <w:rPr/>
      </w:pPr>
      <w:bookmarkStart w:colFirst="0" w:colLast="0" w:name="_7xp7ps8n47rm" w:id="19"/>
      <w:bookmarkEnd w:id="19"/>
      <w:r w:rsidDel="00000000" w:rsidR="00000000" w:rsidRPr="00000000">
        <w:rPr>
          <w:rtl w:val="0"/>
        </w:rPr>
        <w:t xml:space="preserve">Playoffs</w:t>
      </w:r>
    </w:p>
    <w:p w:rsidR="00000000" w:rsidDel="00000000" w:rsidP="00000000" w:rsidRDefault="00000000" w:rsidRPr="00000000" w14:paraId="00000093">
      <w:pPr>
        <w:rPr/>
      </w:pPr>
      <w:r w:rsidDel="00000000" w:rsidR="00000000" w:rsidRPr="00000000">
        <w:rPr>
          <w:rtl w:val="0"/>
        </w:rPr>
        <w:t xml:space="preserve">At the end of the </w:t>
      </w:r>
      <w:r w:rsidDel="00000000" w:rsidR="00000000" w:rsidRPr="00000000">
        <w:rPr>
          <w:b w:val="1"/>
          <w:rtl w:val="0"/>
        </w:rPr>
        <w:t xml:space="preserve">regular season</w:t>
      </w:r>
      <w:r w:rsidDel="00000000" w:rsidR="00000000" w:rsidRPr="00000000">
        <w:rPr>
          <w:rtl w:val="0"/>
        </w:rPr>
        <w:t xml:space="preserve">, 16 teams qualify for the </w:t>
      </w:r>
      <w:r w:rsidDel="00000000" w:rsidR="00000000" w:rsidRPr="00000000">
        <w:rPr>
          <w:b w:val="1"/>
          <w:rtl w:val="0"/>
        </w:rPr>
        <w:t xml:space="preserve">Stanley Cup Playoffs</w:t>
      </w:r>
      <w:r w:rsidDel="00000000" w:rsidR="00000000" w:rsidRPr="00000000">
        <w:rPr>
          <w:rtl w:val="0"/>
        </w:rPr>
        <w:t xml:space="preserve">, which is an elimination tournament consisting of four </w:t>
      </w:r>
      <w:r w:rsidDel="00000000" w:rsidR="00000000" w:rsidRPr="00000000">
        <w:rPr>
          <w:b w:val="1"/>
          <w:rtl w:val="0"/>
        </w:rPr>
        <w:t xml:space="preserve">rounds</w:t>
      </w:r>
      <w:r w:rsidDel="00000000" w:rsidR="00000000" w:rsidRPr="00000000">
        <w:rPr>
          <w:rtl w:val="0"/>
        </w:rPr>
        <w:t xml:space="preserve"> of best-of-seven </w:t>
      </w:r>
      <w:r w:rsidDel="00000000" w:rsidR="00000000" w:rsidRPr="00000000">
        <w:rPr>
          <w:b w:val="1"/>
          <w:rtl w:val="0"/>
        </w:rPr>
        <w:t xml:space="preserve">series</w:t>
      </w:r>
      <w:r w:rsidDel="00000000" w:rsidR="00000000" w:rsidRPr="00000000">
        <w:rPr>
          <w:rtl w:val="0"/>
        </w:rPr>
        <w:t xml:space="preserve">, the final winner of which is the </w:t>
      </w:r>
      <w:r w:rsidDel="00000000" w:rsidR="00000000" w:rsidRPr="00000000">
        <w:rPr>
          <w:b w:val="1"/>
          <w:rtl w:val="0"/>
        </w:rPr>
        <w:t xml:space="preserve">Stanley Cup Champion</w:t>
      </w:r>
      <w:r w:rsidDel="00000000" w:rsidR="00000000" w:rsidRPr="00000000">
        <w:rPr>
          <w:rtl w:val="0"/>
        </w:rPr>
        <w:t xml:space="preserve">. The rules of the game are the same as </w:t>
      </w:r>
      <w:r w:rsidDel="00000000" w:rsidR="00000000" w:rsidRPr="00000000">
        <w:rPr>
          <w:b w:val="1"/>
          <w:rtl w:val="0"/>
        </w:rPr>
        <w:t xml:space="preserve">regular season </w:t>
      </w:r>
      <w:r w:rsidDel="00000000" w:rsidR="00000000" w:rsidRPr="00000000">
        <w:rPr>
          <w:rtl w:val="0"/>
        </w:rPr>
        <w:t xml:space="preserve">games, with the exception that </w:t>
      </w:r>
      <w:r w:rsidDel="00000000" w:rsidR="00000000" w:rsidRPr="00000000">
        <w:rPr>
          <w:b w:val="1"/>
          <w:rtl w:val="0"/>
        </w:rPr>
        <w:t xml:space="preserve">overtime </w:t>
      </w:r>
      <w:r w:rsidDel="00000000" w:rsidR="00000000" w:rsidRPr="00000000">
        <w:rPr>
          <w:rtl w:val="0"/>
        </w:rPr>
        <w:t xml:space="preserve">is simply another full 20 minute period of 5 on 5 play, where the first </w:t>
      </w:r>
      <w:r w:rsidDel="00000000" w:rsidR="00000000" w:rsidRPr="00000000">
        <w:rPr>
          <w:b w:val="1"/>
          <w:rtl w:val="0"/>
        </w:rPr>
        <w:t xml:space="preserve">goal</w:t>
      </w:r>
      <w:r w:rsidDel="00000000" w:rsidR="00000000" w:rsidRPr="00000000">
        <w:rPr>
          <w:rtl w:val="0"/>
        </w:rPr>
        <w:t xml:space="preserve"> wins the game. In the event that this </w:t>
      </w:r>
      <w:r w:rsidDel="00000000" w:rsidR="00000000" w:rsidRPr="00000000">
        <w:rPr>
          <w:b w:val="1"/>
          <w:rtl w:val="0"/>
        </w:rPr>
        <w:t xml:space="preserve">period</w:t>
      </w:r>
      <w:r w:rsidDel="00000000" w:rsidR="00000000" w:rsidRPr="00000000">
        <w:rPr>
          <w:rtl w:val="0"/>
        </w:rPr>
        <w:t xml:space="preserve"> expires and no </w:t>
      </w:r>
      <w:r w:rsidDel="00000000" w:rsidR="00000000" w:rsidRPr="00000000">
        <w:rPr>
          <w:b w:val="1"/>
          <w:rtl w:val="0"/>
        </w:rPr>
        <w:t xml:space="preserve">goal</w:t>
      </w:r>
      <w:r w:rsidDel="00000000" w:rsidR="00000000" w:rsidRPr="00000000">
        <w:rPr>
          <w:rtl w:val="0"/>
        </w:rPr>
        <w:t xml:space="preserve"> is scored, the teams simply continue playing 20 minute </w:t>
      </w:r>
      <w:r w:rsidDel="00000000" w:rsidR="00000000" w:rsidRPr="00000000">
        <w:rPr>
          <w:b w:val="1"/>
          <w:rtl w:val="0"/>
        </w:rPr>
        <w:t xml:space="preserve">periods</w:t>
      </w:r>
      <w:r w:rsidDel="00000000" w:rsidR="00000000" w:rsidRPr="00000000">
        <w:rPr>
          <w:rtl w:val="0"/>
        </w:rPr>
        <w:t xml:space="preserve"> until a winner is decided. The longest </w:t>
      </w:r>
      <w:r w:rsidDel="00000000" w:rsidR="00000000" w:rsidRPr="00000000">
        <w:rPr>
          <w:b w:val="1"/>
          <w:rtl w:val="0"/>
        </w:rPr>
        <w:t xml:space="preserve">playoff</w:t>
      </w:r>
      <w:r w:rsidDel="00000000" w:rsidR="00000000" w:rsidRPr="00000000">
        <w:rPr>
          <w:rtl w:val="0"/>
        </w:rPr>
        <w:t xml:space="preserve"> game has gone on for 6 </w:t>
      </w:r>
      <w:r w:rsidDel="00000000" w:rsidR="00000000" w:rsidRPr="00000000">
        <w:rPr>
          <w:b w:val="1"/>
          <w:rtl w:val="0"/>
        </w:rPr>
        <w:t xml:space="preserve">overtime</w:t>
      </w:r>
      <w:r w:rsidDel="00000000" w:rsidR="00000000" w:rsidRPr="00000000">
        <w:rPr>
          <w:rtl w:val="0"/>
        </w:rPr>
        <w:t xml:space="preserve"> </w:t>
      </w:r>
      <w:r w:rsidDel="00000000" w:rsidR="00000000" w:rsidRPr="00000000">
        <w:rPr>
          <w:b w:val="1"/>
          <w:rtl w:val="0"/>
        </w:rPr>
        <w:t xml:space="preserve">periods</w:t>
      </w:r>
      <w:r w:rsidDel="00000000" w:rsidR="00000000" w:rsidRPr="00000000">
        <w:rPr>
          <w:rtl w:val="0"/>
        </w:rPr>
        <w:t xml:space="preserve">, which means the players have played three full hockey games back to back! </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jc w:val="center"/>
        <w:rPr/>
      </w:pPr>
      <w:r w:rsidDel="00000000" w:rsidR="00000000" w:rsidRPr="00000000">
        <w:rPr/>
        <w:drawing>
          <wp:inline distB="114300" distT="114300" distL="114300" distR="114300">
            <wp:extent cx="4634297" cy="2600682"/>
            <wp:effectExtent b="0" l="0" r="0" t="0"/>
            <wp:docPr id="5"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4634297" cy="2600682"/>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i w:val="1"/>
        </w:rPr>
      </w:pPr>
      <w:r w:rsidDel="00000000" w:rsidR="00000000" w:rsidRPr="00000000">
        <w:rPr>
          <w:i w:val="1"/>
          <w:rtl w:val="0"/>
        </w:rPr>
        <w:t xml:space="preserve">2021 Stanley Cup Playoffs</w:t>
      </w:r>
    </w:p>
    <w:p w:rsidR="00000000" w:rsidDel="00000000" w:rsidP="00000000" w:rsidRDefault="00000000" w:rsidRPr="00000000" w14:paraId="00000097">
      <w:pPr>
        <w:pStyle w:val="Heading2"/>
        <w:rPr/>
      </w:pPr>
      <w:bookmarkStart w:colFirst="0" w:colLast="0" w:name="_t3qls2i8y700" w:id="20"/>
      <w:bookmarkEnd w:id="20"/>
      <w:r w:rsidDel="00000000" w:rsidR="00000000" w:rsidRPr="00000000">
        <w:rPr>
          <w:rtl w:val="0"/>
        </w:rPr>
        <w:t xml:space="preserve">Player stats</w:t>
      </w:r>
    </w:p>
    <w:p w:rsidR="00000000" w:rsidDel="00000000" w:rsidP="00000000" w:rsidRDefault="00000000" w:rsidRPr="00000000" w14:paraId="00000098">
      <w:pPr>
        <w:rPr/>
      </w:pPr>
      <w:r w:rsidDel="00000000" w:rsidR="00000000" w:rsidRPr="00000000">
        <w:rPr>
          <w:rtl w:val="0"/>
        </w:rPr>
        <w:t xml:space="preserve">Over the course of a single </w:t>
      </w:r>
      <w:r w:rsidDel="00000000" w:rsidR="00000000" w:rsidRPr="00000000">
        <w:rPr>
          <w:b w:val="1"/>
          <w:rtl w:val="0"/>
        </w:rPr>
        <w:t xml:space="preserve">season</w:t>
      </w:r>
      <w:r w:rsidDel="00000000" w:rsidR="00000000" w:rsidRPr="00000000">
        <w:rPr>
          <w:rtl w:val="0"/>
        </w:rPr>
        <w:t xml:space="preserve">, each player has a variety of statistics accumulated over the course of the season. These are reset every season, and separate metrics are also tracked over the course of the </w:t>
      </w:r>
      <w:r w:rsidDel="00000000" w:rsidR="00000000" w:rsidRPr="00000000">
        <w:rPr>
          <w:b w:val="1"/>
          <w:rtl w:val="0"/>
        </w:rPr>
        <w:t xml:space="preserve">playoffs</w:t>
      </w:r>
      <w:r w:rsidDel="00000000" w:rsidR="00000000" w:rsidRPr="00000000">
        <w:rPr>
          <w:rtl w:val="0"/>
        </w:rPr>
        <w:t xml:space="preserve"> for each </w:t>
      </w:r>
      <w:r w:rsidDel="00000000" w:rsidR="00000000" w:rsidRPr="00000000">
        <w:rPr>
          <w:b w:val="1"/>
          <w:rtl w:val="0"/>
        </w:rPr>
        <w:t xml:space="preserve">season</w:t>
      </w:r>
      <w:r w:rsidDel="00000000" w:rsidR="00000000" w:rsidRPr="00000000">
        <w:rPr>
          <w:rtl w:val="0"/>
        </w:rPr>
        <w:t xml:space="preserve">. Here is a sample of the top 3 players from the Montreal Canadiens over the 2020-2021 </w:t>
      </w:r>
      <w:r w:rsidDel="00000000" w:rsidR="00000000" w:rsidRPr="00000000">
        <w:rPr>
          <w:b w:val="1"/>
          <w:rtl w:val="0"/>
        </w:rPr>
        <w:t xml:space="preserve">regular season</w:t>
      </w:r>
      <w:r w:rsidDel="00000000" w:rsidR="00000000" w:rsidRPr="00000000">
        <w:rPr>
          <w:rtl w:val="0"/>
        </w:rPr>
        <w:t xml:space="preserve">:</w:t>
      </w:r>
    </w:p>
    <w:p w:rsidR="00000000" w:rsidDel="00000000" w:rsidP="00000000" w:rsidRDefault="00000000" w:rsidRPr="00000000" w14:paraId="00000099">
      <w:pPr>
        <w:rPr/>
      </w:pPr>
      <w:r w:rsidDel="00000000" w:rsidR="00000000" w:rsidRPr="00000000">
        <w:rPr/>
        <w:drawing>
          <wp:inline distB="114300" distT="114300" distL="114300" distR="114300">
            <wp:extent cx="5943600" cy="1879600"/>
            <wp:effectExtent b="0" l="0" r="0" t="0"/>
            <wp:docPr id="8"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10"/>
        </w:numPr>
        <w:ind w:left="720" w:hanging="360"/>
        <w:rPr/>
      </w:pPr>
      <w:r w:rsidDel="00000000" w:rsidR="00000000" w:rsidRPr="00000000">
        <w:rPr>
          <w:b w:val="1"/>
          <w:rtl w:val="0"/>
        </w:rPr>
        <w:t xml:space="preserve">GP</w:t>
      </w:r>
      <w:r w:rsidDel="00000000" w:rsidR="00000000" w:rsidRPr="00000000">
        <w:rPr>
          <w:rtl w:val="0"/>
        </w:rPr>
        <w:t xml:space="preserve">: Games played (typically a max of 82, some seasons have less due to extenuating circumstances </w:t>
      </w:r>
      <w:r w:rsidDel="00000000" w:rsidR="00000000" w:rsidRPr="00000000">
        <w:rPr>
          <w:vertAlign w:val="superscript"/>
          <w:rtl w:val="0"/>
        </w:rPr>
        <w:t xml:space="preserve">like say a pandemic</w:t>
      </w:r>
      <w:r w:rsidDel="00000000" w:rsidR="00000000" w:rsidRPr="00000000">
        <w:rPr>
          <w:rtl w:val="0"/>
        </w:rPr>
        <w:t xml:space="preserve">). Players may play less than the max due to injury or being a </w:t>
      </w:r>
      <w:r w:rsidDel="00000000" w:rsidR="00000000" w:rsidRPr="00000000">
        <w:rPr>
          <w:b w:val="1"/>
          <w:rtl w:val="0"/>
        </w:rPr>
        <w:t xml:space="preserve">scratch </w:t>
      </w:r>
      <w:r w:rsidDel="00000000" w:rsidR="00000000" w:rsidRPr="00000000">
        <w:rPr>
          <w:rtl w:val="0"/>
        </w:rPr>
        <w:t xml:space="preserve">(sitting out of a game).</w:t>
      </w:r>
    </w:p>
    <w:p w:rsidR="00000000" w:rsidDel="00000000" w:rsidP="00000000" w:rsidRDefault="00000000" w:rsidRPr="00000000" w14:paraId="0000009B">
      <w:pPr>
        <w:numPr>
          <w:ilvl w:val="0"/>
          <w:numId w:val="10"/>
        </w:numPr>
        <w:ind w:left="720" w:hanging="360"/>
        <w:rPr>
          <w:u w:val="none"/>
        </w:rPr>
      </w:pPr>
      <w:r w:rsidDel="00000000" w:rsidR="00000000" w:rsidRPr="00000000">
        <w:rPr>
          <w:b w:val="1"/>
          <w:rtl w:val="0"/>
        </w:rPr>
        <w:t xml:space="preserve">G</w:t>
      </w:r>
      <w:r w:rsidDel="00000000" w:rsidR="00000000" w:rsidRPr="00000000">
        <w:rPr>
          <w:rtl w:val="0"/>
        </w:rPr>
        <w:t xml:space="preserve">: Goals</w:t>
      </w:r>
    </w:p>
    <w:p w:rsidR="00000000" w:rsidDel="00000000" w:rsidP="00000000" w:rsidRDefault="00000000" w:rsidRPr="00000000" w14:paraId="0000009C">
      <w:pPr>
        <w:numPr>
          <w:ilvl w:val="0"/>
          <w:numId w:val="10"/>
        </w:numPr>
        <w:ind w:left="720" w:hanging="360"/>
        <w:rPr>
          <w:u w:val="none"/>
        </w:rPr>
      </w:pPr>
      <w:r w:rsidDel="00000000" w:rsidR="00000000" w:rsidRPr="00000000">
        <w:rPr>
          <w:b w:val="1"/>
          <w:rtl w:val="0"/>
        </w:rPr>
        <w:t xml:space="preserve">A</w:t>
      </w:r>
      <w:r w:rsidDel="00000000" w:rsidR="00000000" w:rsidRPr="00000000">
        <w:rPr>
          <w:rtl w:val="0"/>
        </w:rPr>
        <w:t xml:space="preserve">: Assists</w:t>
      </w:r>
    </w:p>
    <w:p w:rsidR="00000000" w:rsidDel="00000000" w:rsidP="00000000" w:rsidRDefault="00000000" w:rsidRPr="00000000" w14:paraId="0000009D">
      <w:pPr>
        <w:numPr>
          <w:ilvl w:val="0"/>
          <w:numId w:val="10"/>
        </w:numPr>
        <w:ind w:left="720" w:hanging="360"/>
        <w:rPr>
          <w:u w:val="none"/>
        </w:rPr>
      </w:pPr>
      <w:r w:rsidDel="00000000" w:rsidR="00000000" w:rsidRPr="00000000">
        <w:rPr>
          <w:b w:val="1"/>
          <w:rtl w:val="0"/>
        </w:rPr>
        <w:t xml:space="preserve">P</w:t>
      </w:r>
      <w:r w:rsidDel="00000000" w:rsidR="00000000" w:rsidRPr="00000000">
        <w:rPr>
          <w:rtl w:val="0"/>
        </w:rPr>
        <w:t xml:space="preserve">: Points (the sum of goals and assists, i.e. </w:t>
      </w:r>
      <w:r w:rsidDel="00000000" w:rsidR="00000000" w:rsidRPr="00000000">
        <w:rPr>
          <w:b w:val="1"/>
          <w:rtl w:val="0"/>
        </w:rPr>
        <w:t xml:space="preserve">G + A</w:t>
      </w:r>
      <w:r w:rsidDel="00000000" w:rsidR="00000000" w:rsidRPr="00000000">
        <w:rPr>
          <w:rtl w:val="0"/>
        </w:rPr>
        <w:t xml:space="preserve">)</w:t>
      </w:r>
    </w:p>
    <w:p w:rsidR="00000000" w:rsidDel="00000000" w:rsidP="00000000" w:rsidRDefault="00000000" w:rsidRPr="00000000" w14:paraId="0000009E">
      <w:pPr>
        <w:numPr>
          <w:ilvl w:val="0"/>
          <w:numId w:val="10"/>
        </w:numPr>
        <w:ind w:left="720" w:hanging="360"/>
        <w:rPr>
          <w:u w:val="none"/>
        </w:rPr>
      </w:pPr>
      <w:r w:rsidDel="00000000" w:rsidR="00000000" w:rsidRPr="00000000">
        <w:rPr>
          <w:b w:val="1"/>
          <w:rtl w:val="0"/>
        </w:rPr>
        <w:t xml:space="preserve">+/-</w:t>
      </w:r>
      <w:r w:rsidDel="00000000" w:rsidR="00000000" w:rsidRPr="00000000">
        <w:rPr>
          <w:rtl w:val="0"/>
        </w:rPr>
        <w:t xml:space="preserve">: Plus/minus metric (calculated by taking the difference between the number of goals their team scored and the number of goals the opposing team scored while the player is on the ice)</w:t>
      </w:r>
    </w:p>
    <w:p w:rsidR="00000000" w:rsidDel="00000000" w:rsidP="00000000" w:rsidRDefault="00000000" w:rsidRPr="00000000" w14:paraId="0000009F">
      <w:pPr>
        <w:numPr>
          <w:ilvl w:val="0"/>
          <w:numId w:val="10"/>
        </w:numPr>
        <w:ind w:left="720" w:hanging="360"/>
        <w:rPr>
          <w:b w:val="1"/>
        </w:rPr>
      </w:pPr>
      <w:r w:rsidDel="00000000" w:rsidR="00000000" w:rsidRPr="00000000">
        <w:rPr>
          <w:b w:val="1"/>
          <w:rtl w:val="0"/>
        </w:rPr>
        <w:t xml:space="preserve">PIM</w:t>
      </w:r>
      <w:r w:rsidDel="00000000" w:rsidR="00000000" w:rsidRPr="00000000">
        <w:rPr>
          <w:rtl w:val="0"/>
        </w:rPr>
        <w:t xml:space="preserve">: Penalty minutes (the number of penalty minutes this player has served)</w:t>
      </w:r>
    </w:p>
    <w:p w:rsidR="00000000" w:rsidDel="00000000" w:rsidP="00000000" w:rsidRDefault="00000000" w:rsidRPr="00000000" w14:paraId="000000A0">
      <w:pPr>
        <w:numPr>
          <w:ilvl w:val="0"/>
          <w:numId w:val="10"/>
        </w:numPr>
        <w:ind w:left="720" w:hanging="360"/>
        <w:rPr>
          <w:u w:val="none"/>
        </w:rPr>
      </w:pPr>
      <w:r w:rsidDel="00000000" w:rsidR="00000000" w:rsidRPr="00000000">
        <w:rPr>
          <w:b w:val="1"/>
          <w:rtl w:val="0"/>
        </w:rPr>
        <w:t xml:space="preserve">PPG</w:t>
      </w:r>
      <w:r w:rsidDel="00000000" w:rsidR="00000000" w:rsidRPr="00000000">
        <w:rPr>
          <w:rtl w:val="0"/>
        </w:rPr>
        <w:t xml:space="preserve">: Power play goals</w:t>
      </w:r>
    </w:p>
    <w:p w:rsidR="00000000" w:rsidDel="00000000" w:rsidP="00000000" w:rsidRDefault="00000000" w:rsidRPr="00000000" w14:paraId="000000A1">
      <w:pPr>
        <w:numPr>
          <w:ilvl w:val="0"/>
          <w:numId w:val="10"/>
        </w:numPr>
        <w:ind w:left="720" w:hanging="360"/>
        <w:rPr>
          <w:u w:val="none"/>
        </w:rPr>
      </w:pPr>
      <w:r w:rsidDel="00000000" w:rsidR="00000000" w:rsidRPr="00000000">
        <w:rPr>
          <w:b w:val="1"/>
          <w:rtl w:val="0"/>
        </w:rPr>
        <w:t xml:space="preserve">PPP</w:t>
      </w:r>
      <w:r w:rsidDel="00000000" w:rsidR="00000000" w:rsidRPr="00000000">
        <w:rPr>
          <w:rtl w:val="0"/>
        </w:rPr>
        <w:t xml:space="preserve">: Power play points</w:t>
      </w:r>
    </w:p>
    <w:p w:rsidR="00000000" w:rsidDel="00000000" w:rsidP="00000000" w:rsidRDefault="00000000" w:rsidRPr="00000000" w14:paraId="000000A2">
      <w:pPr>
        <w:numPr>
          <w:ilvl w:val="0"/>
          <w:numId w:val="10"/>
        </w:numPr>
        <w:ind w:left="720" w:hanging="360"/>
        <w:rPr>
          <w:u w:val="none"/>
        </w:rPr>
      </w:pPr>
      <w:r w:rsidDel="00000000" w:rsidR="00000000" w:rsidRPr="00000000">
        <w:rPr>
          <w:b w:val="1"/>
          <w:rtl w:val="0"/>
        </w:rPr>
        <w:t xml:space="preserve">SHG</w:t>
      </w:r>
      <w:r w:rsidDel="00000000" w:rsidR="00000000" w:rsidRPr="00000000">
        <w:rPr>
          <w:rtl w:val="0"/>
        </w:rPr>
        <w:t xml:space="preserve">: Short handed goals</w:t>
      </w:r>
    </w:p>
    <w:p w:rsidR="00000000" w:rsidDel="00000000" w:rsidP="00000000" w:rsidRDefault="00000000" w:rsidRPr="00000000" w14:paraId="000000A3">
      <w:pPr>
        <w:numPr>
          <w:ilvl w:val="0"/>
          <w:numId w:val="10"/>
        </w:numPr>
        <w:ind w:left="720" w:hanging="360"/>
        <w:rPr>
          <w:u w:val="none"/>
        </w:rPr>
      </w:pPr>
      <w:r w:rsidDel="00000000" w:rsidR="00000000" w:rsidRPr="00000000">
        <w:rPr>
          <w:b w:val="1"/>
          <w:rtl w:val="0"/>
        </w:rPr>
        <w:t xml:space="preserve">SHP</w:t>
      </w:r>
      <w:r w:rsidDel="00000000" w:rsidR="00000000" w:rsidRPr="00000000">
        <w:rPr>
          <w:rtl w:val="0"/>
        </w:rPr>
        <w:t xml:space="preserve">: Short handed points</w:t>
      </w:r>
    </w:p>
    <w:p w:rsidR="00000000" w:rsidDel="00000000" w:rsidP="00000000" w:rsidRDefault="00000000" w:rsidRPr="00000000" w14:paraId="000000A4">
      <w:pPr>
        <w:numPr>
          <w:ilvl w:val="0"/>
          <w:numId w:val="10"/>
        </w:numPr>
        <w:ind w:left="720" w:hanging="360"/>
        <w:rPr>
          <w:u w:val="none"/>
        </w:rPr>
      </w:pPr>
      <w:r w:rsidDel="00000000" w:rsidR="00000000" w:rsidRPr="00000000">
        <w:rPr>
          <w:b w:val="1"/>
          <w:rtl w:val="0"/>
        </w:rPr>
        <w:t xml:space="preserve">GWG</w:t>
      </w:r>
      <w:r w:rsidDel="00000000" w:rsidR="00000000" w:rsidRPr="00000000">
        <w:rPr>
          <w:rtl w:val="0"/>
        </w:rPr>
        <w:t xml:space="preserve">: Game winning goals (the goal that would break a tie between the two teams; i.e. if the final score is 3-2, the player who scored the third goal is awarded with the game winning goal. However if the score is 5-0, the player who scored the first goal is credited with the game winning goal).</w:t>
      </w:r>
    </w:p>
    <w:p w:rsidR="00000000" w:rsidDel="00000000" w:rsidP="00000000" w:rsidRDefault="00000000" w:rsidRPr="00000000" w14:paraId="000000A5">
      <w:pPr>
        <w:numPr>
          <w:ilvl w:val="0"/>
          <w:numId w:val="10"/>
        </w:numPr>
        <w:ind w:left="720" w:hanging="360"/>
        <w:rPr>
          <w:u w:val="none"/>
        </w:rPr>
      </w:pPr>
      <w:r w:rsidDel="00000000" w:rsidR="00000000" w:rsidRPr="00000000">
        <w:rPr>
          <w:b w:val="1"/>
          <w:rtl w:val="0"/>
        </w:rPr>
        <w:t xml:space="preserve">OTG</w:t>
      </w:r>
      <w:r w:rsidDel="00000000" w:rsidR="00000000" w:rsidRPr="00000000">
        <w:rPr>
          <w:rtl w:val="0"/>
        </w:rPr>
        <w:t xml:space="preserve">: Overtime goals</w:t>
      </w:r>
    </w:p>
    <w:p w:rsidR="00000000" w:rsidDel="00000000" w:rsidP="00000000" w:rsidRDefault="00000000" w:rsidRPr="00000000" w14:paraId="000000A6">
      <w:pPr>
        <w:numPr>
          <w:ilvl w:val="0"/>
          <w:numId w:val="10"/>
        </w:numPr>
        <w:ind w:left="720" w:hanging="360"/>
        <w:rPr>
          <w:u w:val="none"/>
        </w:rPr>
      </w:pPr>
      <w:r w:rsidDel="00000000" w:rsidR="00000000" w:rsidRPr="00000000">
        <w:rPr>
          <w:b w:val="1"/>
          <w:rtl w:val="0"/>
        </w:rPr>
        <w:t xml:space="preserve">S</w:t>
      </w:r>
      <w:r w:rsidDel="00000000" w:rsidR="00000000" w:rsidRPr="00000000">
        <w:rPr>
          <w:rtl w:val="0"/>
        </w:rPr>
        <w:t xml:space="preserve">: Total number of shots on goal</w:t>
      </w:r>
    </w:p>
    <w:p w:rsidR="00000000" w:rsidDel="00000000" w:rsidP="00000000" w:rsidRDefault="00000000" w:rsidRPr="00000000" w14:paraId="000000A7">
      <w:pPr>
        <w:numPr>
          <w:ilvl w:val="0"/>
          <w:numId w:val="10"/>
        </w:numPr>
        <w:ind w:left="720" w:hanging="360"/>
        <w:rPr>
          <w:u w:val="none"/>
        </w:rPr>
      </w:pPr>
      <w:r w:rsidDel="00000000" w:rsidR="00000000" w:rsidRPr="00000000">
        <w:rPr>
          <w:b w:val="1"/>
          <w:rtl w:val="0"/>
        </w:rPr>
        <w:t xml:space="preserve">S%</w:t>
      </w:r>
      <w:r w:rsidDel="00000000" w:rsidR="00000000" w:rsidRPr="00000000">
        <w:rPr>
          <w:rtl w:val="0"/>
        </w:rPr>
        <w:t xml:space="preserve">: Scoring percentage (calculated as the ratio of </w:t>
      </w:r>
      <w:r w:rsidDel="00000000" w:rsidR="00000000" w:rsidRPr="00000000">
        <w:rPr>
          <w:b w:val="1"/>
          <w:rtl w:val="0"/>
        </w:rPr>
        <w:t xml:space="preserve">G</w:t>
      </w:r>
      <w:r w:rsidDel="00000000" w:rsidR="00000000" w:rsidRPr="00000000">
        <w:rPr>
          <w:rtl w:val="0"/>
        </w:rPr>
        <w:t xml:space="preserve">/</w:t>
      </w:r>
      <w:r w:rsidDel="00000000" w:rsidR="00000000" w:rsidRPr="00000000">
        <w:rPr>
          <w:b w:val="1"/>
          <w:rtl w:val="0"/>
        </w:rPr>
        <w:t xml:space="preserve">S</w:t>
      </w:r>
      <w:r w:rsidDel="00000000" w:rsidR="00000000" w:rsidRPr="00000000">
        <w:rPr>
          <w:rtl w:val="0"/>
        </w:rPr>
        <w:t xml:space="preserve">) </w:t>
      </w:r>
    </w:p>
    <w:p w:rsidR="00000000" w:rsidDel="00000000" w:rsidP="00000000" w:rsidRDefault="00000000" w:rsidRPr="00000000" w14:paraId="000000A8">
      <w:pPr>
        <w:numPr>
          <w:ilvl w:val="0"/>
          <w:numId w:val="10"/>
        </w:numPr>
        <w:ind w:left="720" w:hanging="360"/>
        <w:rPr>
          <w:u w:val="none"/>
        </w:rPr>
      </w:pPr>
      <w:r w:rsidDel="00000000" w:rsidR="00000000" w:rsidRPr="00000000">
        <w:rPr>
          <w:b w:val="1"/>
          <w:rtl w:val="0"/>
        </w:rPr>
        <w:t xml:space="preserve">FO%</w:t>
      </w:r>
      <w:r w:rsidDel="00000000" w:rsidR="00000000" w:rsidRPr="00000000">
        <w:rPr>
          <w:rtl w:val="0"/>
        </w:rPr>
        <w:t xml:space="preserve">: Faceoff percentage (the percentage of faceoffs won)</w:t>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b w:val="1"/>
          <w:rtl w:val="0"/>
        </w:rPr>
        <w:t xml:space="preserve">Goaltenders</w:t>
      </w:r>
      <w:r w:rsidDel="00000000" w:rsidR="00000000" w:rsidRPr="00000000">
        <w:rPr>
          <w:rtl w:val="0"/>
        </w:rPr>
        <w:t xml:space="preserve"> have a slightly different statline. Consider the </w:t>
      </w:r>
      <w:r w:rsidDel="00000000" w:rsidR="00000000" w:rsidRPr="00000000">
        <w:rPr>
          <w:b w:val="1"/>
          <w:rtl w:val="0"/>
        </w:rPr>
        <w:t xml:space="preserve">goalies</w:t>
      </w:r>
      <w:r w:rsidDel="00000000" w:rsidR="00000000" w:rsidRPr="00000000">
        <w:rPr>
          <w:rtl w:val="0"/>
        </w:rPr>
        <w:t xml:space="preserve"> for the Montreal Canadiens over the same 2020-2021 </w:t>
      </w:r>
      <w:r w:rsidDel="00000000" w:rsidR="00000000" w:rsidRPr="00000000">
        <w:rPr>
          <w:b w:val="1"/>
          <w:rtl w:val="0"/>
        </w:rPr>
        <w:t xml:space="preserve">regular season</w:t>
      </w:r>
      <w:r w:rsidDel="00000000" w:rsidR="00000000" w:rsidRPr="00000000">
        <w:rPr>
          <w:rtl w:val="0"/>
        </w:rPr>
        <w:t xml:space="preserve">:</w:t>
      </w:r>
      <w:r w:rsidDel="00000000" w:rsidR="00000000" w:rsidRPr="00000000">
        <w:rPr/>
        <w:drawing>
          <wp:inline distB="114300" distT="114300" distL="114300" distR="114300">
            <wp:extent cx="5943600" cy="1574800"/>
            <wp:effectExtent b="0" l="0" r="0" t="0"/>
            <wp:docPr id="6"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8"/>
        </w:numPr>
        <w:ind w:left="720" w:hanging="360"/>
        <w:rPr>
          <w:b w:val="1"/>
        </w:rPr>
      </w:pPr>
      <w:r w:rsidDel="00000000" w:rsidR="00000000" w:rsidRPr="00000000">
        <w:rPr>
          <w:b w:val="1"/>
          <w:rtl w:val="0"/>
        </w:rPr>
        <w:t xml:space="preserve">GP:</w:t>
      </w:r>
      <w:r w:rsidDel="00000000" w:rsidR="00000000" w:rsidRPr="00000000">
        <w:rPr>
          <w:rtl w:val="0"/>
        </w:rPr>
        <w:t xml:space="preserve"> Games played (typically much lower than the full length of a season as goalies tend to require nights off)</w:t>
      </w:r>
    </w:p>
    <w:p w:rsidR="00000000" w:rsidDel="00000000" w:rsidP="00000000" w:rsidRDefault="00000000" w:rsidRPr="00000000" w14:paraId="000000AC">
      <w:pPr>
        <w:numPr>
          <w:ilvl w:val="0"/>
          <w:numId w:val="8"/>
        </w:numPr>
        <w:ind w:left="720" w:hanging="360"/>
        <w:rPr>
          <w:b w:val="1"/>
        </w:rPr>
      </w:pPr>
      <w:r w:rsidDel="00000000" w:rsidR="00000000" w:rsidRPr="00000000">
        <w:rPr>
          <w:b w:val="1"/>
          <w:rtl w:val="0"/>
        </w:rPr>
        <w:t xml:space="preserve">GS:</w:t>
      </w:r>
      <w:r w:rsidDel="00000000" w:rsidR="00000000" w:rsidRPr="00000000">
        <w:rPr>
          <w:rtl w:val="0"/>
        </w:rPr>
        <w:t xml:space="preserve"> Games started, i.e. began the game as the </w:t>
      </w:r>
      <w:r w:rsidDel="00000000" w:rsidR="00000000" w:rsidRPr="00000000">
        <w:rPr>
          <w:b w:val="1"/>
          <w:rtl w:val="0"/>
        </w:rPr>
        <w:t xml:space="preserve">starting goalie</w:t>
      </w:r>
      <w:r w:rsidDel="00000000" w:rsidR="00000000" w:rsidRPr="00000000">
        <w:rPr>
          <w:rtl w:val="0"/>
        </w:rPr>
        <w:t xml:space="preserve"> (this could be less than GP</w:t>
      </w:r>
      <w:r w:rsidDel="00000000" w:rsidR="00000000" w:rsidRPr="00000000">
        <w:rPr>
          <w:b w:val="1"/>
          <w:rtl w:val="0"/>
        </w:rPr>
        <w:t xml:space="preserve"> </w:t>
      </w:r>
      <w:r w:rsidDel="00000000" w:rsidR="00000000" w:rsidRPr="00000000">
        <w:rPr>
          <w:rtl w:val="0"/>
        </w:rPr>
        <w:t xml:space="preserve">if the goalie replaced the other starting goalie during some of the games)</w:t>
      </w:r>
    </w:p>
    <w:p w:rsidR="00000000" w:rsidDel="00000000" w:rsidP="00000000" w:rsidRDefault="00000000" w:rsidRPr="00000000" w14:paraId="000000AD">
      <w:pPr>
        <w:numPr>
          <w:ilvl w:val="0"/>
          <w:numId w:val="8"/>
        </w:numPr>
        <w:ind w:left="720" w:hanging="360"/>
        <w:rPr>
          <w:b w:val="1"/>
        </w:rPr>
      </w:pPr>
      <w:r w:rsidDel="00000000" w:rsidR="00000000" w:rsidRPr="00000000">
        <w:rPr>
          <w:b w:val="1"/>
          <w:rtl w:val="0"/>
        </w:rPr>
        <w:t xml:space="preserve">W</w:t>
      </w:r>
      <w:r w:rsidDel="00000000" w:rsidR="00000000" w:rsidRPr="00000000">
        <w:rPr>
          <w:rtl w:val="0"/>
        </w:rPr>
        <w:t xml:space="preserve">: Number of games won</w:t>
      </w:r>
    </w:p>
    <w:p w:rsidR="00000000" w:rsidDel="00000000" w:rsidP="00000000" w:rsidRDefault="00000000" w:rsidRPr="00000000" w14:paraId="000000AE">
      <w:pPr>
        <w:numPr>
          <w:ilvl w:val="0"/>
          <w:numId w:val="8"/>
        </w:numPr>
        <w:ind w:left="720" w:hanging="360"/>
        <w:rPr>
          <w:b w:val="1"/>
        </w:rPr>
      </w:pPr>
      <w:r w:rsidDel="00000000" w:rsidR="00000000" w:rsidRPr="00000000">
        <w:rPr>
          <w:b w:val="1"/>
          <w:rtl w:val="0"/>
        </w:rPr>
        <w:t xml:space="preserve">L</w:t>
      </w:r>
      <w:r w:rsidDel="00000000" w:rsidR="00000000" w:rsidRPr="00000000">
        <w:rPr>
          <w:rtl w:val="0"/>
        </w:rPr>
        <w:t xml:space="preserve">: Number of games lost</w:t>
      </w:r>
    </w:p>
    <w:p w:rsidR="00000000" w:rsidDel="00000000" w:rsidP="00000000" w:rsidRDefault="00000000" w:rsidRPr="00000000" w14:paraId="000000AF">
      <w:pPr>
        <w:numPr>
          <w:ilvl w:val="0"/>
          <w:numId w:val="8"/>
        </w:numPr>
        <w:ind w:left="720" w:hanging="360"/>
        <w:rPr>
          <w:b w:val="1"/>
        </w:rPr>
      </w:pPr>
      <w:r w:rsidDel="00000000" w:rsidR="00000000" w:rsidRPr="00000000">
        <w:rPr>
          <w:b w:val="1"/>
          <w:rtl w:val="0"/>
        </w:rPr>
        <w:t xml:space="preserve">T: </w:t>
      </w:r>
      <w:r w:rsidDel="00000000" w:rsidR="00000000" w:rsidRPr="00000000">
        <w:rPr>
          <w:rtl w:val="0"/>
        </w:rPr>
        <w:t xml:space="preserve">I have no idea why this is here honestly</w:t>
      </w:r>
    </w:p>
    <w:p w:rsidR="00000000" w:rsidDel="00000000" w:rsidP="00000000" w:rsidRDefault="00000000" w:rsidRPr="00000000" w14:paraId="000000B0">
      <w:pPr>
        <w:numPr>
          <w:ilvl w:val="0"/>
          <w:numId w:val="8"/>
        </w:numPr>
        <w:ind w:left="720" w:hanging="360"/>
        <w:rPr>
          <w:b w:val="1"/>
        </w:rPr>
      </w:pPr>
      <w:r w:rsidDel="00000000" w:rsidR="00000000" w:rsidRPr="00000000">
        <w:rPr>
          <w:b w:val="1"/>
          <w:rtl w:val="0"/>
        </w:rPr>
        <w:t xml:space="preserve">OT</w:t>
      </w:r>
      <w:r w:rsidDel="00000000" w:rsidR="00000000" w:rsidRPr="00000000">
        <w:rPr>
          <w:rtl w:val="0"/>
        </w:rPr>
        <w:t xml:space="preserve">: Overtime losses (i.e. made it to overtime, but lost)</w:t>
      </w:r>
    </w:p>
    <w:p w:rsidR="00000000" w:rsidDel="00000000" w:rsidP="00000000" w:rsidRDefault="00000000" w:rsidRPr="00000000" w14:paraId="000000B1">
      <w:pPr>
        <w:numPr>
          <w:ilvl w:val="0"/>
          <w:numId w:val="8"/>
        </w:numPr>
        <w:ind w:left="720" w:hanging="360"/>
        <w:rPr>
          <w:b w:val="1"/>
        </w:rPr>
      </w:pPr>
      <w:r w:rsidDel="00000000" w:rsidR="00000000" w:rsidRPr="00000000">
        <w:rPr>
          <w:b w:val="1"/>
          <w:rtl w:val="0"/>
        </w:rPr>
        <w:t xml:space="preserve">SA</w:t>
      </w:r>
      <w:r w:rsidDel="00000000" w:rsidR="00000000" w:rsidRPr="00000000">
        <w:rPr>
          <w:rtl w:val="0"/>
        </w:rPr>
        <w:t xml:space="preserve">: Shots against (total shots faced)</w:t>
      </w:r>
    </w:p>
    <w:p w:rsidR="00000000" w:rsidDel="00000000" w:rsidP="00000000" w:rsidRDefault="00000000" w:rsidRPr="00000000" w14:paraId="000000B2">
      <w:pPr>
        <w:numPr>
          <w:ilvl w:val="0"/>
          <w:numId w:val="8"/>
        </w:numPr>
        <w:ind w:left="720" w:hanging="360"/>
        <w:rPr>
          <w:b w:val="1"/>
        </w:rPr>
      </w:pPr>
      <w:r w:rsidDel="00000000" w:rsidR="00000000" w:rsidRPr="00000000">
        <w:rPr>
          <w:b w:val="1"/>
          <w:rtl w:val="0"/>
        </w:rPr>
        <w:t xml:space="preserve">GA:</w:t>
      </w:r>
      <w:r w:rsidDel="00000000" w:rsidR="00000000" w:rsidRPr="00000000">
        <w:rPr>
          <w:rtl w:val="0"/>
        </w:rPr>
        <w:t xml:space="preserve"> Goals against (total goals let in)</w:t>
      </w:r>
    </w:p>
    <w:p w:rsidR="00000000" w:rsidDel="00000000" w:rsidP="00000000" w:rsidRDefault="00000000" w:rsidRPr="00000000" w14:paraId="000000B3">
      <w:pPr>
        <w:numPr>
          <w:ilvl w:val="0"/>
          <w:numId w:val="8"/>
        </w:numPr>
        <w:ind w:left="720" w:hanging="360"/>
        <w:rPr>
          <w:b w:val="1"/>
        </w:rPr>
      </w:pPr>
      <w:r w:rsidDel="00000000" w:rsidR="00000000" w:rsidRPr="00000000">
        <w:rPr>
          <w:b w:val="1"/>
          <w:rtl w:val="0"/>
        </w:rPr>
        <w:t xml:space="preserve">GAA</w:t>
      </w:r>
      <w:r w:rsidDel="00000000" w:rsidR="00000000" w:rsidRPr="00000000">
        <w:rPr>
          <w:rtl w:val="0"/>
        </w:rPr>
        <w:t xml:space="preserve">: Goals against average (number of goals allowed per 60 minutes of playing time; calculated by multiplying the goals against by 60 (minutes), and dividing by the number of minutes played)</w:t>
      </w:r>
    </w:p>
    <w:p w:rsidR="00000000" w:rsidDel="00000000" w:rsidP="00000000" w:rsidRDefault="00000000" w:rsidRPr="00000000" w14:paraId="000000B4">
      <w:pPr>
        <w:numPr>
          <w:ilvl w:val="0"/>
          <w:numId w:val="8"/>
        </w:numPr>
        <w:ind w:left="720" w:hanging="360"/>
        <w:rPr>
          <w:b w:val="1"/>
        </w:rPr>
      </w:pPr>
      <w:r w:rsidDel="00000000" w:rsidR="00000000" w:rsidRPr="00000000">
        <w:rPr>
          <w:b w:val="1"/>
          <w:rtl w:val="0"/>
        </w:rPr>
        <w:t xml:space="preserve">S: </w:t>
      </w:r>
      <w:r w:rsidDel="00000000" w:rsidR="00000000" w:rsidRPr="00000000">
        <w:rPr>
          <w:rtl w:val="0"/>
        </w:rPr>
        <w:t xml:space="preserve">Saves</w:t>
      </w:r>
    </w:p>
    <w:p w:rsidR="00000000" w:rsidDel="00000000" w:rsidP="00000000" w:rsidRDefault="00000000" w:rsidRPr="00000000" w14:paraId="000000B5">
      <w:pPr>
        <w:numPr>
          <w:ilvl w:val="0"/>
          <w:numId w:val="8"/>
        </w:numPr>
        <w:ind w:left="720" w:hanging="360"/>
        <w:rPr>
          <w:b w:val="1"/>
        </w:rPr>
      </w:pPr>
      <w:r w:rsidDel="00000000" w:rsidR="00000000" w:rsidRPr="00000000">
        <w:rPr>
          <w:b w:val="1"/>
          <w:rtl w:val="0"/>
        </w:rPr>
        <w:t xml:space="preserve">SV%</w:t>
      </w:r>
      <w:r w:rsidDel="00000000" w:rsidR="00000000" w:rsidRPr="00000000">
        <w:rPr>
          <w:rtl w:val="0"/>
        </w:rPr>
        <w:t xml:space="preserve">: Save percentage (saves divided by shots against)</w:t>
      </w:r>
    </w:p>
    <w:p w:rsidR="00000000" w:rsidDel="00000000" w:rsidP="00000000" w:rsidRDefault="00000000" w:rsidRPr="00000000" w14:paraId="000000B6">
      <w:pPr>
        <w:numPr>
          <w:ilvl w:val="0"/>
          <w:numId w:val="8"/>
        </w:numPr>
        <w:ind w:left="720" w:hanging="360"/>
        <w:rPr>
          <w:b w:val="1"/>
        </w:rPr>
      </w:pPr>
      <w:r w:rsidDel="00000000" w:rsidR="00000000" w:rsidRPr="00000000">
        <w:rPr>
          <w:b w:val="1"/>
          <w:rtl w:val="0"/>
        </w:rPr>
        <w:t xml:space="preserve">SO:</w:t>
      </w:r>
      <w:r w:rsidDel="00000000" w:rsidR="00000000" w:rsidRPr="00000000">
        <w:rPr>
          <w:rtl w:val="0"/>
        </w:rPr>
        <w:t xml:space="preserve"> Shutouts (games where the goalie did not let in a single goal)</w:t>
      </w:r>
    </w:p>
    <w:p w:rsidR="00000000" w:rsidDel="00000000" w:rsidP="00000000" w:rsidRDefault="00000000" w:rsidRPr="00000000" w14:paraId="000000B7">
      <w:pPr>
        <w:numPr>
          <w:ilvl w:val="0"/>
          <w:numId w:val="8"/>
        </w:numPr>
        <w:ind w:left="720" w:hanging="360"/>
        <w:rPr>
          <w:b w:val="1"/>
        </w:rPr>
      </w:pPr>
      <w:r w:rsidDel="00000000" w:rsidR="00000000" w:rsidRPr="00000000">
        <w:rPr>
          <w:b w:val="1"/>
          <w:rtl w:val="0"/>
        </w:rPr>
        <w:t xml:space="preserve">MIN:</w:t>
      </w:r>
      <w:r w:rsidDel="00000000" w:rsidR="00000000" w:rsidRPr="00000000">
        <w:rPr>
          <w:rtl w:val="0"/>
        </w:rPr>
        <w:t xml:space="preserve"> Total number of minutes the goalie played during a season.</w:t>
      </w:r>
    </w:p>
    <w:p w:rsidR="00000000" w:rsidDel="00000000" w:rsidP="00000000" w:rsidRDefault="00000000" w:rsidRPr="00000000" w14:paraId="000000B8">
      <w:pPr>
        <w:ind w:left="0" w:firstLine="0"/>
        <w:rPr>
          <w:b w:val="1"/>
        </w:rPr>
      </w:pPr>
      <w:r w:rsidDel="00000000" w:rsidR="00000000" w:rsidRPr="00000000">
        <w:rPr>
          <w:rtl w:val="0"/>
        </w:rPr>
      </w:r>
    </w:p>
    <w:p w:rsidR="00000000" w:rsidDel="00000000" w:rsidP="00000000" w:rsidRDefault="00000000" w:rsidRPr="00000000" w14:paraId="000000B9">
      <w:pPr>
        <w:pStyle w:val="Heading1"/>
        <w:rPr/>
      </w:pPr>
      <w:bookmarkStart w:colFirst="0" w:colLast="0" w:name="_oubigcqxuwos" w:id="21"/>
      <w:bookmarkEnd w:id="21"/>
      <w:r w:rsidDel="00000000" w:rsidR="00000000" w:rsidRPr="00000000">
        <w:rPr>
          <w:rtl w:val="0"/>
        </w:rPr>
        <w:t xml:space="preserve">Useful References</w:t>
      </w:r>
    </w:p>
    <w:p w:rsidR="00000000" w:rsidDel="00000000" w:rsidP="00000000" w:rsidRDefault="00000000" w:rsidRPr="00000000" w14:paraId="000000BA">
      <w:pPr>
        <w:numPr>
          <w:ilvl w:val="0"/>
          <w:numId w:val="7"/>
        </w:numPr>
        <w:ind w:left="720" w:hanging="360"/>
        <w:rPr>
          <w:u w:val="none"/>
        </w:rPr>
      </w:pPr>
      <w:hyperlink r:id="rId28">
        <w:r w:rsidDel="00000000" w:rsidR="00000000" w:rsidRPr="00000000">
          <w:rPr>
            <w:color w:val="1155cc"/>
            <w:u w:val="single"/>
            <w:rtl w:val="0"/>
          </w:rPr>
          <w:t xml:space="preserve">Unofficial NHL API Documentation</w:t>
        </w:r>
      </w:hyperlink>
      <w:r w:rsidDel="00000000" w:rsidR="00000000" w:rsidRPr="00000000">
        <w:rPr>
          <w:rtl w:val="0"/>
        </w:rPr>
      </w:r>
    </w:p>
    <w:p w:rsidR="00000000" w:rsidDel="00000000" w:rsidP="00000000" w:rsidRDefault="00000000" w:rsidRPr="00000000" w14:paraId="000000BB">
      <w:pPr>
        <w:numPr>
          <w:ilvl w:val="0"/>
          <w:numId w:val="7"/>
        </w:numPr>
        <w:ind w:left="720" w:hanging="360"/>
        <w:rPr>
          <w:u w:val="none"/>
        </w:rPr>
      </w:pPr>
      <w:hyperlink r:id="rId29">
        <w:r w:rsidDel="00000000" w:rsidR="00000000" w:rsidRPr="00000000">
          <w:rPr>
            <w:color w:val="1155cc"/>
            <w:u w:val="single"/>
            <w:rtl w:val="0"/>
          </w:rPr>
          <w:t xml:space="preserve">Ice Hockey Rules Explained | Ice Hockey 101 - Chicago Wolves</w:t>
        </w:r>
      </w:hyperlink>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r>
    </w:p>
    <w:sectPr>
      <w:headerReference r:id="rId30" w:type="default"/>
      <w:headerReference r:id="rId31" w:type="first"/>
      <w:footerReference r:id="rId32" w:type="default"/>
      <w:footerReference r:id="rId3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jc w:val="right"/>
      <w:rPr/>
    </w:pPr>
    <w:r w:rsidDel="00000000" w:rsidR="00000000" w:rsidRPr="00000000">
      <w:rPr>
        <w:rtl w:val="0"/>
      </w:rPr>
      <w:t xml:space="preserve">IFT6758 2021 - Hockey Primer</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en.wikipedia.org/wiki/Checking_(ice_hockey)" TargetMode="External"/><Relationship Id="rId22" Type="http://schemas.openxmlformats.org/officeDocument/2006/relationships/image" Target="media/image3.png"/><Relationship Id="rId21" Type="http://schemas.openxmlformats.org/officeDocument/2006/relationships/image" Target="media/image1.png"/><Relationship Id="rId24" Type="http://schemas.openxmlformats.org/officeDocument/2006/relationships/image" Target="media/image6.png"/><Relationship Id="rId23" Type="http://schemas.openxmlformats.org/officeDocument/2006/relationships/hyperlink" Target="https://en.wikipedia.org/wiki/Penalty_(ice_hockey)#List_of_infracti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0.png"/><Relationship Id="rId25" Type="http://schemas.openxmlformats.org/officeDocument/2006/relationships/image" Target="media/image8.png"/><Relationship Id="rId28" Type="http://schemas.openxmlformats.org/officeDocument/2006/relationships/hyperlink" Target="https://gitlab.com/dword4/nhlapi" TargetMode="External"/><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www.youtube.com/watch?v=nv2FUnHceqU" TargetMode="External"/><Relationship Id="rId29" Type="http://schemas.openxmlformats.org/officeDocument/2006/relationships/hyperlink" Target="https://www.chicagowolves.com/gameday/hockey-101/explanation-of-common-rules/" TargetMode="External"/><Relationship Id="rId7" Type="http://schemas.openxmlformats.org/officeDocument/2006/relationships/image" Target="media/image12.png"/><Relationship Id="rId8" Type="http://schemas.openxmlformats.org/officeDocument/2006/relationships/hyperlink" Target="https://www.youtube.com/watch?v=nv2FUnHceqU" TargetMode="External"/><Relationship Id="rId31" Type="http://schemas.openxmlformats.org/officeDocument/2006/relationships/header" Target="header2.xml"/><Relationship Id="rId30" Type="http://schemas.openxmlformats.org/officeDocument/2006/relationships/header" Target="header1.xml"/><Relationship Id="rId11" Type="http://schemas.openxmlformats.org/officeDocument/2006/relationships/hyperlink" Target="https://en.wikipedia.org/wiki/Winger_(ice_hockey)" TargetMode="External"/><Relationship Id="rId33" Type="http://schemas.openxmlformats.org/officeDocument/2006/relationships/footer" Target="footer1.xml"/><Relationship Id="rId10" Type="http://schemas.openxmlformats.org/officeDocument/2006/relationships/image" Target="media/image7.png"/><Relationship Id="rId32" Type="http://schemas.openxmlformats.org/officeDocument/2006/relationships/footer" Target="footer2.xml"/><Relationship Id="rId13" Type="http://schemas.openxmlformats.org/officeDocument/2006/relationships/hyperlink" Target="https://en.wikipedia.org/wiki/Defenceman" TargetMode="External"/><Relationship Id="rId12" Type="http://schemas.openxmlformats.org/officeDocument/2006/relationships/hyperlink" Target="https://en.wikipedia.org/wiki/Centre_(ice_hockey)" TargetMode="External"/><Relationship Id="rId15" Type="http://schemas.openxmlformats.org/officeDocument/2006/relationships/image" Target="media/image5.png"/><Relationship Id="rId14" Type="http://schemas.openxmlformats.org/officeDocument/2006/relationships/hyperlink" Target="https://en.wikipedia.org/wiki/Goaltender" TargetMode="External"/><Relationship Id="rId17" Type="http://schemas.openxmlformats.org/officeDocument/2006/relationships/image" Target="media/image13.png"/><Relationship Id="rId16" Type="http://schemas.openxmlformats.org/officeDocument/2006/relationships/image" Target="media/image11.png"/><Relationship Id="rId19" Type="http://schemas.openxmlformats.org/officeDocument/2006/relationships/image" Target="media/image9.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